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850D0" w14:textId="77777777" w:rsidR="005820E4" w:rsidRPr="001A7222" w:rsidRDefault="005820E4" w:rsidP="00B22938">
      <w:pPr>
        <w:spacing w:line="480" w:lineRule="auto"/>
        <w:rPr>
          <w:b/>
          <w:lang w:eastAsia="ja-JP"/>
        </w:rPr>
      </w:pPr>
      <w:bookmarkStart w:id="0" w:name="_GoBack"/>
      <w:bookmarkEnd w:id="0"/>
    </w:p>
    <w:p w14:paraId="2E1FBDAB" w14:textId="77777777" w:rsidR="004B6429" w:rsidRDefault="004B6429" w:rsidP="00B22938">
      <w:pPr>
        <w:spacing w:line="480" w:lineRule="auto"/>
        <w:jc w:val="center"/>
        <w:rPr>
          <w:b/>
        </w:rPr>
      </w:pPr>
    </w:p>
    <w:p w14:paraId="12BC1627" w14:textId="77777777" w:rsidR="004B6429" w:rsidRDefault="004B6429" w:rsidP="00B22938">
      <w:pPr>
        <w:spacing w:line="480" w:lineRule="auto"/>
        <w:jc w:val="center"/>
        <w:rPr>
          <w:b/>
        </w:rPr>
      </w:pPr>
    </w:p>
    <w:p w14:paraId="54AA7F27" w14:textId="77777777" w:rsidR="004B6429" w:rsidRDefault="004B6429" w:rsidP="00B22938">
      <w:pPr>
        <w:spacing w:line="480" w:lineRule="auto"/>
        <w:jc w:val="center"/>
        <w:rPr>
          <w:b/>
        </w:rPr>
      </w:pPr>
    </w:p>
    <w:p w14:paraId="2BDCE2B8" w14:textId="77777777" w:rsidR="004B6429" w:rsidRDefault="004B6429" w:rsidP="00B22938">
      <w:pPr>
        <w:spacing w:line="480" w:lineRule="auto"/>
        <w:jc w:val="center"/>
        <w:rPr>
          <w:b/>
        </w:rPr>
      </w:pPr>
    </w:p>
    <w:p w14:paraId="53F287BB" w14:textId="77777777" w:rsidR="004B6429" w:rsidRDefault="004B6429" w:rsidP="00B22938">
      <w:pPr>
        <w:spacing w:line="480" w:lineRule="auto"/>
        <w:jc w:val="center"/>
        <w:rPr>
          <w:b/>
        </w:rPr>
      </w:pPr>
    </w:p>
    <w:p w14:paraId="1A4DF770" w14:textId="77777777" w:rsidR="004B6429" w:rsidRDefault="004B6429" w:rsidP="00B22938">
      <w:pPr>
        <w:spacing w:line="480" w:lineRule="auto"/>
        <w:jc w:val="center"/>
        <w:rPr>
          <w:b/>
        </w:rPr>
      </w:pPr>
    </w:p>
    <w:p w14:paraId="14B9574D" w14:textId="77777777" w:rsidR="00480719" w:rsidRDefault="0001044C" w:rsidP="00274B84">
      <w:pPr>
        <w:spacing w:line="480" w:lineRule="auto"/>
        <w:jc w:val="center"/>
        <w:outlineLvl w:val="0"/>
        <w:rPr>
          <w:b/>
        </w:rPr>
      </w:pPr>
      <w:r>
        <w:rPr>
          <w:b/>
        </w:rPr>
        <w:t xml:space="preserve">Real-world size is </w:t>
      </w:r>
      <w:r w:rsidR="00480719">
        <w:rPr>
          <w:b/>
        </w:rPr>
        <w:t>automatically</w:t>
      </w:r>
    </w:p>
    <w:p w14:paraId="706EE95B" w14:textId="4C51EDD4" w:rsidR="0001044C" w:rsidRDefault="00480719" w:rsidP="00274B84">
      <w:pPr>
        <w:spacing w:line="480" w:lineRule="auto"/>
        <w:jc w:val="center"/>
        <w:outlineLvl w:val="0"/>
        <w:rPr>
          <w:b/>
        </w:rPr>
      </w:pPr>
      <w:r>
        <w:rPr>
          <w:b/>
        </w:rPr>
        <w:t xml:space="preserve">encoded </w:t>
      </w:r>
      <w:r w:rsidR="008D1A48">
        <w:rPr>
          <w:b/>
        </w:rPr>
        <w:t>in</w:t>
      </w:r>
      <w:r>
        <w:rPr>
          <w:b/>
        </w:rPr>
        <w:t xml:space="preserve"> preschoolers’ object representations</w:t>
      </w:r>
    </w:p>
    <w:p w14:paraId="02B72E31" w14:textId="77777777" w:rsidR="008A424E" w:rsidRDefault="008A424E" w:rsidP="00B22938">
      <w:pPr>
        <w:spacing w:line="480" w:lineRule="auto"/>
        <w:jc w:val="center"/>
      </w:pPr>
    </w:p>
    <w:p w14:paraId="7B18DB4F" w14:textId="58F39E90" w:rsidR="006358C5" w:rsidRPr="001B18AD" w:rsidRDefault="006358C5" w:rsidP="00274B84">
      <w:pPr>
        <w:spacing w:line="480" w:lineRule="auto"/>
        <w:jc w:val="center"/>
        <w:outlineLvl w:val="0"/>
        <w:rPr>
          <w:vertAlign w:val="superscript"/>
        </w:rPr>
      </w:pPr>
      <w:r w:rsidRPr="001A7222">
        <w:t>Bria Long</w:t>
      </w:r>
      <w:r>
        <w:rPr>
          <w:vertAlign w:val="superscript"/>
        </w:rPr>
        <w:t>1</w:t>
      </w:r>
      <w:r w:rsidRPr="001A7222">
        <w:t xml:space="preserve">, </w:t>
      </w:r>
      <w:r>
        <w:t>Talia Konkle</w:t>
      </w:r>
      <w:r>
        <w:rPr>
          <w:vertAlign w:val="superscript"/>
        </w:rPr>
        <w:t>1</w:t>
      </w:r>
      <w:r>
        <w:t>, Mariko Moher</w:t>
      </w:r>
      <w:r>
        <w:rPr>
          <w:vertAlign w:val="superscript"/>
        </w:rPr>
        <w:t>2</w:t>
      </w:r>
      <w:r>
        <w:t>, &amp; Susan Carey</w:t>
      </w:r>
      <w:r>
        <w:rPr>
          <w:vertAlign w:val="superscript"/>
        </w:rPr>
        <w:t>1</w:t>
      </w:r>
    </w:p>
    <w:p w14:paraId="03A25233" w14:textId="29914B05" w:rsidR="006358C5" w:rsidRDefault="006358C5" w:rsidP="00274B84">
      <w:pPr>
        <w:spacing w:line="480" w:lineRule="auto"/>
        <w:jc w:val="center"/>
        <w:outlineLvl w:val="0"/>
      </w:pPr>
      <w:r>
        <w:rPr>
          <w:vertAlign w:val="superscript"/>
        </w:rPr>
        <w:t>1</w:t>
      </w:r>
      <w:r w:rsidRPr="001A7222">
        <w:t>Department of Psychology, Harvard University</w:t>
      </w:r>
    </w:p>
    <w:p w14:paraId="0538229B" w14:textId="25DFE650" w:rsidR="006358C5" w:rsidRPr="001A7222" w:rsidRDefault="006358C5" w:rsidP="00274B84">
      <w:pPr>
        <w:spacing w:line="480" w:lineRule="auto"/>
        <w:jc w:val="center"/>
        <w:outlineLvl w:val="0"/>
      </w:pPr>
      <w:r>
        <w:rPr>
          <w:vertAlign w:val="superscript"/>
        </w:rPr>
        <w:t>2</w:t>
      </w:r>
      <w:r>
        <w:t>Department of Psychology, Williams College</w:t>
      </w:r>
    </w:p>
    <w:p w14:paraId="27E0EE0B" w14:textId="77777777" w:rsidR="006358C5" w:rsidRPr="001A7222" w:rsidRDefault="006358C5" w:rsidP="00B22938">
      <w:pPr>
        <w:spacing w:line="480" w:lineRule="auto"/>
        <w:jc w:val="center"/>
      </w:pPr>
    </w:p>
    <w:p w14:paraId="2C4A6F6F" w14:textId="77777777" w:rsidR="00620184" w:rsidRPr="001A7222" w:rsidRDefault="00620184" w:rsidP="00B22938">
      <w:pPr>
        <w:spacing w:line="480" w:lineRule="auto"/>
        <w:rPr>
          <w:b/>
        </w:rPr>
      </w:pPr>
    </w:p>
    <w:p w14:paraId="2BF9E16D" w14:textId="77777777" w:rsidR="00620184" w:rsidRDefault="00620184" w:rsidP="00B22938">
      <w:pPr>
        <w:spacing w:line="480" w:lineRule="auto"/>
        <w:rPr>
          <w:ins w:id="1" w:author="Bria Long" w:date="2017-04-28T19:04:00Z"/>
          <w:b/>
        </w:rPr>
      </w:pPr>
    </w:p>
    <w:p w14:paraId="0640273C" w14:textId="77777777" w:rsidR="00FF4C30" w:rsidRDefault="00FF4C30" w:rsidP="00B22938">
      <w:pPr>
        <w:spacing w:line="480" w:lineRule="auto"/>
        <w:rPr>
          <w:ins w:id="2" w:author="Bria Long" w:date="2017-04-28T19:04:00Z"/>
          <w:b/>
        </w:rPr>
      </w:pPr>
    </w:p>
    <w:p w14:paraId="6401C256" w14:textId="2A251806" w:rsidR="000B067D" w:rsidRDefault="000B067D" w:rsidP="00274B84">
      <w:pPr>
        <w:spacing w:line="480" w:lineRule="auto"/>
        <w:outlineLvl w:val="0"/>
      </w:pPr>
      <w:r>
        <w:t>Paper</w:t>
      </w:r>
      <w:r w:rsidDel="003426F9">
        <w:t xml:space="preserve"> </w:t>
      </w:r>
      <w:r>
        <w:t xml:space="preserve">in </w:t>
      </w:r>
      <w:r w:rsidR="004601B9">
        <w:rPr>
          <w:i/>
        </w:rPr>
        <w:t>XX</w:t>
      </w:r>
      <w:r w:rsidRPr="003426F9">
        <w:rPr>
          <w:i/>
        </w:rPr>
        <w:t xml:space="preserve"> </w:t>
      </w:r>
    </w:p>
    <w:p w14:paraId="32893B34" w14:textId="6C176489" w:rsidR="000B067D" w:rsidRDefault="000B067D" w:rsidP="000B067D">
      <w:pPr>
        <w:spacing w:line="480" w:lineRule="auto"/>
      </w:pPr>
      <w:r w:rsidRPr="001A7222">
        <w:t>Word Count:</w:t>
      </w:r>
      <w:r>
        <w:t xml:space="preserve"> </w:t>
      </w:r>
      <w:r w:rsidR="004601B9">
        <w:t>XX</w:t>
      </w:r>
      <w:r>
        <w:t>, including abstract</w:t>
      </w:r>
    </w:p>
    <w:p w14:paraId="55B10B30" w14:textId="77777777" w:rsidR="000B067D" w:rsidRPr="001A7222" w:rsidRDefault="000B067D" w:rsidP="000B067D">
      <w:pPr>
        <w:pStyle w:val="Header"/>
        <w:spacing w:line="480" w:lineRule="auto"/>
      </w:pPr>
      <w:r w:rsidRPr="001A7222">
        <w:t xml:space="preserve">Running Head: </w:t>
      </w:r>
      <w:r>
        <w:t>REAL-WORLD SIZE IN PRESCHOOLERS</w:t>
      </w:r>
    </w:p>
    <w:p w14:paraId="04070D5A" w14:textId="440C00B0" w:rsidR="000B067D" w:rsidRPr="001A7222" w:rsidRDefault="000B067D" w:rsidP="000B067D">
      <w:pPr>
        <w:spacing w:line="480" w:lineRule="auto"/>
      </w:pPr>
      <w:r w:rsidRPr="001A7222">
        <w:t>Corresponding author: Bria Long, brialong@fas.harvard.edu</w:t>
      </w:r>
    </w:p>
    <w:p w14:paraId="4A032917" w14:textId="77777777" w:rsidR="006442CC" w:rsidRDefault="006442CC" w:rsidP="00B22938">
      <w:pPr>
        <w:spacing w:line="480" w:lineRule="auto"/>
        <w:rPr>
          <w:b/>
          <w:i/>
          <w:iCs/>
        </w:rPr>
      </w:pPr>
    </w:p>
    <w:p w14:paraId="1C13E8AD" w14:textId="470B8BFE" w:rsidR="003E5169" w:rsidRPr="006E4D04" w:rsidRDefault="004B6429" w:rsidP="00274B84">
      <w:pPr>
        <w:outlineLvl w:val="0"/>
        <w:rPr>
          <w:b/>
        </w:rPr>
      </w:pPr>
      <w:r>
        <w:rPr>
          <w:b/>
          <w:i/>
          <w:iCs/>
        </w:rPr>
        <w:br w:type="page"/>
      </w:r>
      <w:r w:rsidR="003E5169" w:rsidRPr="006E4D04">
        <w:rPr>
          <w:b/>
          <w:i/>
          <w:iCs/>
        </w:rPr>
        <w:lastRenderedPageBreak/>
        <w:t>Research Highlights</w:t>
      </w:r>
    </w:p>
    <w:p w14:paraId="1F187C19" w14:textId="77777777" w:rsidR="003E5169" w:rsidRPr="006E4D04" w:rsidRDefault="003E5169" w:rsidP="00B22938">
      <w:pPr>
        <w:spacing w:line="480" w:lineRule="auto"/>
        <w:rPr>
          <w:rFonts w:ascii="Cambria" w:eastAsia="Times New Roman" w:hAnsi="Cambria" w:cs="Times New Roman"/>
        </w:rPr>
      </w:pPr>
    </w:p>
    <w:p w14:paraId="3B612367" w14:textId="21E84C27" w:rsidR="006E4D04" w:rsidRDefault="006E4D04" w:rsidP="00B22938">
      <w:pPr>
        <w:pStyle w:val="ListParagraph"/>
        <w:numPr>
          <w:ilvl w:val="0"/>
          <w:numId w:val="8"/>
        </w:numPr>
        <w:spacing w:line="480" w:lineRule="auto"/>
      </w:pPr>
      <w:r>
        <w:rPr>
          <w:rFonts w:ascii="Cambria" w:eastAsia="Times New Roman" w:hAnsi="Cambria" w:cs="Times New Roman"/>
        </w:rPr>
        <w:t>Real-world size interfered with four-year-olds</w:t>
      </w:r>
      <w:r w:rsidR="00D15099">
        <w:rPr>
          <w:rFonts w:ascii="Cambria" w:eastAsia="Times New Roman" w:hAnsi="Cambria" w:cs="Times New Roman"/>
        </w:rPr>
        <w:t>’</w:t>
      </w:r>
      <w:r>
        <w:rPr>
          <w:rFonts w:ascii="Cambria" w:eastAsia="Times New Roman" w:hAnsi="Cambria" w:cs="Times New Roman"/>
        </w:rPr>
        <w:t xml:space="preserve"> ability to make visual size judgments about pictured objects in the Size-Stroop task</w:t>
      </w:r>
    </w:p>
    <w:p w14:paraId="5B7B3B27" w14:textId="77777777" w:rsidR="00480719" w:rsidRDefault="00480719" w:rsidP="00B22938">
      <w:pPr>
        <w:pStyle w:val="ListParagraph"/>
        <w:spacing w:line="480" w:lineRule="auto"/>
      </w:pPr>
    </w:p>
    <w:p w14:paraId="626982C6" w14:textId="4B7576FA" w:rsidR="006E4D04" w:rsidRDefault="00D15099" w:rsidP="00B22938">
      <w:pPr>
        <w:pStyle w:val="ListParagraph"/>
        <w:numPr>
          <w:ilvl w:val="0"/>
          <w:numId w:val="8"/>
        </w:numPr>
        <w:spacing w:line="480" w:lineRule="auto"/>
      </w:pPr>
      <w:r>
        <w:t>T</w:t>
      </w:r>
      <w:r w:rsidR="006E4D04">
        <w:t xml:space="preserve">he same </w:t>
      </w:r>
      <w:r w:rsidR="008D1A48">
        <w:t xml:space="preserve">pairs of objects </w:t>
      </w:r>
      <w:r w:rsidR="006E4D04">
        <w:t>generated robust Size-Stroop effect</w:t>
      </w:r>
      <w:r w:rsidR="008E54BB">
        <w:t>s</w:t>
      </w:r>
      <w:r w:rsidR="006E4D04">
        <w:t xml:space="preserve"> in both adults and four-year-olds</w:t>
      </w:r>
    </w:p>
    <w:p w14:paraId="21992881" w14:textId="77777777" w:rsidR="00480719" w:rsidRDefault="00480719" w:rsidP="00B22938">
      <w:pPr>
        <w:spacing w:line="480" w:lineRule="auto"/>
      </w:pPr>
    </w:p>
    <w:p w14:paraId="4C0D9E81" w14:textId="7F63A395" w:rsidR="00480719" w:rsidRDefault="00480719" w:rsidP="00B22938">
      <w:pPr>
        <w:pStyle w:val="ListParagraph"/>
        <w:numPr>
          <w:ilvl w:val="0"/>
          <w:numId w:val="8"/>
        </w:numPr>
        <w:spacing w:line="480" w:lineRule="auto"/>
      </w:pPr>
      <w:r w:rsidRPr="006E4D04">
        <w:t xml:space="preserve">This was true </w:t>
      </w:r>
      <w:r>
        <w:t>even when</w:t>
      </w:r>
      <w:r w:rsidRPr="006E4D04">
        <w:t xml:space="preserve"> </w:t>
      </w:r>
      <w:r>
        <w:t>four-year-olds could not name the pictured objects</w:t>
      </w:r>
    </w:p>
    <w:p w14:paraId="12BC0CB5" w14:textId="77777777" w:rsidR="006E4D04" w:rsidRDefault="006E4D04" w:rsidP="00B22938">
      <w:pPr>
        <w:pStyle w:val="ListParagraph"/>
        <w:spacing w:line="480" w:lineRule="auto"/>
      </w:pPr>
    </w:p>
    <w:p w14:paraId="0CA0F293" w14:textId="77777777" w:rsidR="003E5169" w:rsidRDefault="003E5169" w:rsidP="00B22938">
      <w:pPr>
        <w:spacing w:line="480" w:lineRule="auto"/>
        <w:rPr>
          <w:b/>
        </w:rPr>
      </w:pPr>
      <w:r>
        <w:rPr>
          <w:b/>
        </w:rPr>
        <w:br w:type="page"/>
      </w:r>
    </w:p>
    <w:p w14:paraId="79FD9813" w14:textId="59638EAF" w:rsidR="00620184" w:rsidRPr="001A7222" w:rsidRDefault="00620184" w:rsidP="00274B84">
      <w:pPr>
        <w:spacing w:line="480" w:lineRule="auto"/>
        <w:jc w:val="center"/>
        <w:outlineLvl w:val="0"/>
        <w:rPr>
          <w:b/>
        </w:rPr>
      </w:pPr>
      <w:r w:rsidRPr="001F551F">
        <w:rPr>
          <w:b/>
          <w:i/>
        </w:rPr>
        <w:t>Abstract</w:t>
      </w:r>
    </w:p>
    <w:p w14:paraId="16695996" w14:textId="4E101141" w:rsidR="005C3FB3" w:rsidRDefault="00A3476E" w:rsidP="00A45B77">
      <w:pPr>
        <w:ind w:firstLine="720"/>
        <w:rPr>
          <w:b/>
        </w:rPr>
      </w:pPr>
      <w:r>
        <w:t>When</w:t>
      </w:r>
      <w:r w:rsidR="008F7F84">
        <w:t xml:space="preserve"> </w:t>
      </w:r>
      <w:r w:rsidR="004561DF">
        <w:t xml:space="preserve">adults </w:t>
      </w:r>
      <w:r w:rsidR="0010255C">
        <w:t xml:space="preserve">see </w:t>
      </w:r>
      <w:r w:rsidR="008F7F84">
        <w:t>a</w:t>
      </w:r>
      <w:r w:rsidR="0010255C">
        <w:t xml:space="preserve"> picture of a</w:t>
      </w:r>
      <w:r w:rsidR="008D1A48">
        <w:t>n</w:t>
      </w:r>
      <w:r w:rsidR="0010255C">
        <w:t xml:space="preserve"> object</w:t>
      </w:r>
      <w:r w:rsidR="008F7F84">
        <w:t xml:space="preserve">, </w:t>
      </w:r>
      <w:r w:rsidR="004561DF">
        <w:t xml:space="preserve">they </w:t>
      </w:r>
      <w:r w:rsidR="0010255C">
        <w:t xml:space="preserve">automatically process how big it typically is in the </w:t>
      </w:r>
      <w:r w:rsidR="008E54BB">
        <w:t>real world</w:t>
      </w:r>
      <w:r w:rsidR="0010255C">
        <w:t xml:space="preserve"> (Konkle &amp; Oliva, 2012</w:t>
      </w:r>
      <w:r w:rsidR="00594D38">
        <w:t>a</w:t>
      </w:r>
      <w:r w:rsidR="0010255C">
        <w:t>).</w:t>
      </w:r>
      <w:del w:id="3" w:author="Long, Bria Lorelle" w:date="2018-01-07T11:51:00Z">
        <w:r w:rsidR="0010255C" w:rsidDel="00C54FD7">
          <w:delText xml:space="preserve"> </w:delText>
        </w:r>
      </w:del>
      <w:ins w:id="4" w:author="Long, Bria Lorelle" w:date="2018-01-07T11:51:00Z">
        <w:r w:rsidR="00C54FD7">
          <w:t xml:space="preserve"> </w:t>
        </w:r>
      </w:ins>
      <w:del w:id="5" w:author="Long, Bria Lorelle" w:date="2018-01-07T11:51:00Z">
        <w:r w:rsidR="000A08E3" w:rsidDel="00C54FD7">
          <w:delText xml:space="preserve">Recent evidence suggests that the visual system can use </w:delText>
        </w:r>
        <w:r w:rsidR="004561DF" w:rsidDel="00C54FD7">
          <w:delText xml:space="preserve">mid-level perceptual features, </w:delText>
        </w:r>
        <w:r w:rsidR="000A08E3" w:rsidDel="00C54FD7">
          <w:delText>including</w:delText>
        </w:r>
        <w:r w:rsidR="004561DF" w:rsidDel="00C54FD7">
          <w:delText xml:space="preserve"> curvature and texture, </w:delText>
        </w:r>
        <w:r w:rsidR="000A08E3" w:rsidDel="00C54FD7">
          <w:delText>to automatically process whether something is big or small in the real</w:delText>
        </w:r>
        <w:r w:rsidR="008E54BB" w:rsidDel="00C54FD7">
          <w:delText xml:space="preserve"> </w:delText>
        </w:r>
        <w:r w:rsidR="000A08E3" w:rsidDel="00C54FD7">
          <w:delText xml:space="preserve">world </w:delText>
        </w:r>
        <w:r w:rsidR="004561DF" w:rsidDel="00C54FD7">
          <w:delText>(Long et al., 2016; Long</w:delText>
        </w:r>
      </w:del>
      <w:del w:id="6" w:author="Long, Bria Lorelle" w:date="2018-01-07T11:30:00Z">
        <w:r w:rsidR="004561DF" w:rsidDel="007E167E">
          <w:delText xml:space="preserve">, </w:delText>
        </w:r>
        <w:r w:rsidR="00760626" w:rsidDel="007E167E">
          <w:delText>Konkle, &amp; Alvarez, 2015</w:delText>
        </w:r>
        <w:r w:rsidR="004561DF" w:rsidDel="007E167E">
          <w:delText xml:space="preserve">). </w:delText>
        </w:r>
      </w:del>
      <w:r w:rsidR="00BC60F7">
        <w:t>H</w:t>
      </w:r>
      <w:r w:rsidR="007C4088">
        <w:t>ow much experience is needed for this automatic</w:t>
      </w:r>
      <w:r w:rsidR="008A424E">
        <w:t xml:space="preserve"> size processing</w:t>
      </w:r>
      <w:r w:rsidR="007C4088">
        <w:t xml:space="preserve"> to emerge</w:t>
      </w:r>
      <w:r w:rsidR="00BC60F7">
        <w:t>?</w:t>
      </w:r>
      <w:r w:rsidR="00EF5784">
        <w:t xml:space="preserve"> </w:t>
      </w:r>
      <w:r w:rsidR="008A424E">
        <w:t xml:space="preserve">Here, we ask whether preschoolers show </w:t>
      </w:r>
      <w:del w:id="7" w:author="Long, Bria Lorelle" w:date="2018-01-17T09:10:00Z">
        <w:r w:rsidR="004561DF" w:rsidDel="00DD2042">
          <w:delText>these</w:delText>
        </w:r>
        <w:r w:rsidR="008A424E" w:rsidDel="00DD2042">
          <w:delText xml:space="preserve"> </w:delText>
        </w:r>
      </w:del>
      <w:ins w:id="8" w:author="Long, Bria Lorelle" w:date="2018-01-17T09:10:00Z">
        <w:r w:rsidR="00DD2042">
          <w:t xml:space="preserve">this </w:t>
        </w:r>
      </w:ins>
      <w:r w:rsidR="008A424E">
        <w:t>same signature</w:t>
      </w:r>
      <w:del w:id="9" w:author="Long, Bria Lorelle" w:date="2018-01-17T09:10:00Z">
        <w:r w:rsidR="004561DF" w:rsidDel="00DD2042">
          <w:delText>s</w:delText>
        </w:r>
      </w:del>
      <w:r w:rsidR="008A424E">
        <w:t xml:space="preserve"> of automatic size processing. </w:t>
      </w:r>
      <w:r w:rsidR="004561DF">
        <w:t xml:space="preserve">We </w:t>
      </w:r>
      <w:r w:rsidR="0010255C">
        <w:t xml:space="preserve">showed </w:t>
      </w:r>
      <w:r w:rsidR="004561DF">
        <w:t>3</w:t>
      </w:r>
      <w:r w:rsidR="008E54BB">
        <w:t>-</w:t>
      </w:r>
      <w:r w:rsidR="004561DF">
        <w:t xml:space="preserve"> and 4-year-olds </w:t>
      </w:r>
      <w:r w:rsidR="0010255C">
        <w:t>displays with two</w:t>
      </w:r>
      <w:r w:rsidR="00F33845">
        <w:t xml:space="preserve"> pictures of</w:t>
      </w:r>
      <w:r w:rsidR="0010255C">
        <w:t xml:space="preserve"> objects and ask</w:t>
      </w:r>
      <w:r w:rsidR="00F33845">
        <w:t xml:space="preserve">ed </w:t>
      </w:r>
      <w:r w:rsidR="0010255C">
        <w:t xml:space="preserve">them to touch the </w:t>
      </w:r>
      <w:r w:rsidR="00F33845">
        <w:t>picture</w:t>
      </w:r>
      <w:r w:rsidR="0010255C">
        <w:t xml:space="preserve"> that was smaller on the screen.  Critically, </w:t>
      </w:r>
      <w:r w:rsidR="00F33845">
        <w:t>the relative visual sizes of the objects could either be congruent with their</w:t>
      </w:r>
      <w:r w:rsidR="00410FFE">
        <w:t xml:space="preserve"> relative</w:t>
      </w:r>
      <w:r w:rsidR="00F33845">
        <w:t xml:space="preserve"> real-world </w:t>
      </w:r>
      <w:r w:rsidR="003C43F4">
        <w:t xml:space="preserve">sizes </w:t>
      </w:r>
      <w:r w:rsidR="003C43F4" w:rsidRPr="001A7222">
        <w:t xml:space="preserve">(e.g., </w:t>
      </w:r>
      <w:r w:rsidR="0010255C">
        <w:t xml:space="preserve">a small picture of a shoe next to </w:t>
      </w:r>
      <w:r w:rsidR="003C43F4" w:rsidRPr="001A7222">
        <w:t xml:space="preserve">a big </w:t>
      </w:r>
      <w:r w:rsidR="003C43F4">
        <w:t xml:space="preserve">picture of a </w:t>
      </w:r>
      <w:r w:rsidR="003C43F4" w:rsidRPr="001A7222">
        <w:t>car</w:t>
      </w:r>
      <w:r w:rsidR="003C43F4">
        <w:t xml:space="preserve">) </w:t>
      </w:r>
      <w:r w:rsidR="00BC60F7">
        <w:t>or incongruent with</w:t>
      </w:r>
      <w:r w:rsidR="003C43F4">
        <w:t xml:space="preserve"> their </w:t>
      </w:r>
      <w:r w:rsidR="00410FFE">
        <w:t xml:space="preserve">relative </w:t>
      </w:r>
      <w:r w:rsidR="003C43F4">
        <w:t>real-world sizes (</w:t>
      </w:r>
      <w:r w:rsidR="003C43F4" w:rsidRPr="001A7222">
        <w:t xml:space="preserve">e.g., a big </w:t>
      </w:r>
      <w:r w:rsidR="003C43F4">
        <w:t>picture of a shoe</w:t>
      </w:r>
      <w:r w:rsidR="003C43F4" w:rsidRPr="001A7222">
        <w:t xml:space="preserve"> </w:t>
      </w:r>
      <w:r w:rsidR="003C43F4">
        <w:t>next to</w:t>
      </w:r>
      <w:r w:rsidR="003C43F4" w:rsidRPr="001A7222">
        <w:t xml:space="preserve"> a small </w:t>
      </w:r>
      <w:r w:rsidR="003C43F4">
        <w:t>picture of a car).</w:t>
      </w:r>
      <w:r w:rsidR="00EF5784">
        <w:t xml:space="preserve"> </w:t>
      </w:r>
      <w:r w:rsidR="00495915">
        <w:t xml:space="preserve">Across two experiments, </w:t>
      </w:r>
      <w:r w:rsidR="007C4088">
        <w:t>we found that</w:t>
      </w:r>
      <w:r w:rsidR="00BC5DAB">
        <w:t xml:space="preserve"> preschoolers </w:t>
      </w:r>
      <w:r w:rsidR="008D1A48">
        <w:t xml:space="preserve">were worse at making visual size judgments </w:t>
      </w:r>
      <w:r w:rsidR="00BC5DAB">
        <w:t>on</w:t>
      </w:r>
      <w:r w:rsidR="005F5DB2">
        <w:t xml:space="preserve"> incongruent trials</w:t>
      </w:r>
      <w:r w:rsidR="00BC5DAB">
        <w:t xml:space="preserve">, suggesting that real-world size was automatically activated and interfered with </w:t>
      </w:r>
      <w:r w:rsidR="008D1A48">
        <w:t xml:space="preserve">their </w:t>
      </w:r>
      <w:r w:rsidR="00BC5DAB">
        <w:t>performance.</w:t>
      </w:r>
      <w:r w:rsidR="007C4088">
        <w:t xml:space="preserve"> </w:t>
      </w:r>
      <w:r w:rsidR="001F385F">
        <w:t xml:space="preserve">In </w:t>
      </w:r>
      <w:r w:rsidR="004561DF">
        <w:t>a third experiment</w:t>
      </w:r>
      <w:r w:rsidR="001F385F">
        <w:t xml:space="preserve">, </w:t>
      </w:r>
      <w:r w:rsidR="004561DF">
        <w:t xml:space="preserve">we found that </w:t>
      </w:r>
      <w:r w:rsidR="00BC5DAB">
        <w:t xml:space="preserve">adults and </w:t>
      </w:r>
      <w:r w:rsidR="00933E63">
        <w:t>4-year-olds</w:t>
      </w:r>
      <w:r w:rsidR="00BC5DAB">
        <w:t xml:space="preserve"> showed similar </w:t>
      </w:r>
      <w:r w:rsidR="00933E63">
        <w:t xml:space="preserve">Size-Stroop </w:t>
      </w:r>
      <w:r w:rsidR="00BC5DAB">
        <w:t>effects across</w:t>
      </w:r>
      <w:r w:rsidR="004561DF">
        <w:t xml:space="preserve"> the same</w:t>
      </w:r>
      <w:r w:rsidR="00BC5DAB">
        <w:t xml:space="preserve"> pairs of big and small objects</w:t>
      </w:r>
      <w:r w:rsidR="004561DF">
        <w:t>. Furthermore, whether 4-year-olds recognized the pictured objects did not influence the magnitude of the Size-Stroop effect the objects gene</w:t>
      </w:r>
      <w:r w:rsidR="000A08E3">
        <w:t xml:space="preserve">rated, suggesting that the </w:t>
      </w:r>
      <w:r w:rsidR="005211BC">
        <w:t>perceptual</w:t>
      </w:r>
      <w:r w:rsidR="000A08E3">
        <w:t xml:space="preserve"> features of these objects were sufficient to trigger the processing of real-world size information.</w:t>
      </w:r>
      <w:r w:rsidR="004561DF">
        <w:t xml:space="preserve">  Thus, these results suggest that, by 3</w:t>
      </w:r>
      <w:r w:rsidR="008E54BB">
        <w:t>–</w:t>
      </w:r>
      <w:r w:rsidR="004561DF">
        <w:t>4 years of age, children automatically extract real-world size information from depicted objects</w:t>
      </w:r>
      <w:ins w:id="10" w:author="Long, Bria Lorelle" w:date="2018-02-05T16:18:00Z">
        <w:r w:rsidR="00950750">
          <w:t>.</w:t>
        </w:r>
      </w:ins>
      <w:del w:id="11" w:author="Long, Bria Lorelle" w:date="2018-02-05T16:18:00Z">
        <w:r w:rsidR="000A08E3" w:rsidDel="00950750">
          <w:delText>; r</w:delText>
        </w:r>
        <w:r w:rsidR="00D47F0D" w:rsidRPr="001A7222" w:rsidDel="00950750">
          <w:delText xml:space="preserve">eal-world size </w:delText>
        </w:r>
        <w:r w:rsidR="00347876" w:rsidDel="00950750">
          <w:delText>is</w:delText>
        </w:r>
        <w:r w:rsidR="00480719" w:rsidDel="00950750">
          <w:delText xml:space="preserve"> encoded in children’s perceptual representations of objects</w:delText>
        </w:r>
        <w:r w:rsidDel="00950750">
          <w:delText xml:space="preserve"> by the preschool years</w:delText>
        </w:r>
        <w:r w:rsidR="001F551F" w:rsidDel="00950750">
          <w:delText>.</w:delText>
        </w:r>
      </w:del>
    </w:p>
    <w:p w14:paraId="143CFEA2" w14:textId="77777777" w:rsidR="00701FA9" w:rsidRDefault="00701FA9" w:rsidP="001F551F">
      <w:pPr>
        <w:spacing w:line="480" w:lineRule="auto"/>
        <w:rPr>
          <w:b/>
        </w:rPr>
      </w:pPr>
    </w:p>
    <w:p w14:paraId="7F7E912C" w14:textId="77777777" w:rsidR="00A45B77" w:rsidRDefault="00A45B77">
      <w:pPr>
        <w:rPr>
          <w:b/>
        </w:rPr>
      </w:pPr>
      <w:r>
        <w:rPr>
          <w:b/>
        </w:rPr>
        <w:br w:type="page"/>
      </w:r>
    </w:p>
    <w:p w14:paraId="68B94DD4" w14:textId="2D85C25F" w:rsidR="00B027AC" w:rsidRDefault="0049084F" w:rsidP="00274B84">
      <w:pPr>
        <w:spacing w:line="480" w:lineRule="auto"/>
        <w:jc w:val="center"/>
        <w:outlineLvl w:val="0"/>
        <w:rPr>
          <w:b/>
        </w:rPr>
      </w:pPr>
      <w:r>
        <w:rPr>
          <w:b/>
        </w:rPr>
        <w:t>Introduction</w:t>
      </w:r>
    </w:p>
    <w:p w14:paraId="4CF275B0" w14:textId="5DE3FFAC" w:rsidR="00D04B11" w:rsidRDefault="00D04B11" w:rsidP="00D04B11">
      <w:pPr>
        <w:spacing w:line="480" w:lineRule="auto"/>
        <w:ind w:firstLine="720"/>
      </w:pPr>
      <w:r>
        <w:t>The</w:t>
      </w:r>
      <w:r w:rsidR="006D0F87">
        <w:t xml:space="preserve"> </w:t>
      </w:r>
      <w:commentRangeStart w:id="12"/>
      <w:r w:rsidR="006D0F87">
        <w:t xml:space="preserve">representations of the typical sizes of objects </w:t>
      </w:r>
      <w:commentRangeEnd w:id="12"/>
      <w:r w:rsidR="008610E1">
        <w:rPr>
          <w:rStyle w:val="CommentReference"/>
        </w:rPr>
        <w:commentReference w:id="12"/>
      </w:r>
      <w:r w:rsidR="006D0F87">
        <w:t xml:space="preserve">enter into human mental life in many ways—from participating in computations of spatial layout (in their role in specifying </w:t>
      </w:r>
      <w:del w:id="13" w:author="Long, Bria Lorelle" w:date="2018-01-17T09:11:00Z">
        <w:r w:rsidR="006D0F87" w:rsidDel="00DD2042">
          <w:delText xml:space="preserve">the </w:delText>
        </w:r>
      </w:del>
      <w:r w:rsidR="006D0F87">
        <w:t>objects</w:t>
      </w:r>
      <w:ins w:id="14" w:author="mariko.moher@williams.edu" w:date="2018-01-19T13:57:00Z">
        <w:r w:rsidR="008610E1">
          <w:t>’</w:t>
        </w:r>
      </w:ins>
      <w:r w:rsidR="006D0F87">
        <w:t xml:space="preserve"> distance from us) to providing the standards for </w:t>
      </w:r>
      <w:r>
        <w:t xml:space="preserve">the </w:t>
      </w:r>
      <w:r w:rsidR="006D0F87">
        <w:t xml:space="preserve">application of words like “big” and “small” (a small </w:t>
      </w:r>
      <w:r w:rsidR="00683C6C">
        <w:t>car</w:t>
      </w:r>
      <w:r w:rsidR="006D0F87">
        <w:t xml:space="preserve"> is smaller than average for </w:t>
      </w:r>
      <w:r w:rsidR="00683C6C">
        <w:t>cars</w:t>
      </w:r>
      <w:r w:rsidR="006D0F87">
        <w:t xml:space="preserve">, but nonetheless much larger than a large </w:t>
      </w:r>
      <w:r w:rsidR="00683C6C">
        <w:t>cu</w:t>
      </w:r>
      <w:r>
        <w:t>p</w:t>
      </w:r>
      <w:r w:rsidR="006D0F87">
        <w:t xml:space="preserve">). </w:t>
      </w:r>
      <w:ins w:id="15" w:author="Long, Bria Lorelle" w:date="2018-01-17T09:11:00Z">
        <w:r w:rsidR="00DD2042">
          <w:t>Further</w:t>
        </w:r>
      </w:ins>
      <w:ins w:id="16" w:author="Long, Bria Lorelle" w:date="2017-11-30T18:34:00Z">
        <w:r>
          <w:t xml:space="preserve">, in our </w:t>
        </w:r>
      </w:ins>
      <w:ins w:id="17" w:author="Long, Bria Lorelle" w:date="2017-11-30T18:35:00Z">
        <w:r>
          <w:t>everyday</w:t>
        </w:r>
      </w:ins>
      <w:ins w:id="18" w:author="Long, Bria Lorelle" w:date="2017-11-30T18:34:00Z">
        <w:r>
          <w:t xml:space="preserve"> lives, </w:t>
        </w:r>
      </w:ins>
      <w:r>
        <w:t xml:space="preserve"> </w:t>
      </w:r>
      <w:del w:id="19" w:author="Long, Bria Lorelle" w:date="2017-11-30T18:33:00Z">
        <w:r w:rsidDel="00D04B11">
          <w:delText xml:space="preserve"> </w:delText>
        </w:r>
      </w:del>
      <w:del w:id="20" w:author="Long, Bria Lorelle" w:date="2017-11-30T18:32:00Z">
        <w:r w:rsidDel="00D04B11">
          <w:delText>In our everyday lives, t</w:delText>
        </w:r>
      </w:del>
      <w:ins w:id="21" w:author="Long, Bria Lorelle" w:date="2017-11-30T18:32:00Z">
        <w:r>
          <w:t>t</w:t>
        </w:r>
      </w:ins>
      <w:r>
        <w:t>he physical size of an object</w:t>
      </w:r>
      <w:del w:id="22" w:author="Long, Bria Lorelle" w:date="2017-11-30T18:34:00Z">
        <w:r w:rsidDel="00D04B11">
          <w:delText xml:space="preserve"> </w:delText>
        </w:r>
      </w:del>
      <w:ins w:id="23" w:author="Long, Bria Lorelle" w:date="2017-11-30T18:34:00Z">
        <w:r>
          <w:t xml:space="preserve"> constrains </w:t>
        </w:r>
      </w:ins>
      <w:del w:id="24" w:author="Long, Bria Lorelle" w:date="2017-11-30T18:34:00Z">
        <w:r w:rsidDel="00D04B11">
          <w:delText xml:space="preserve">determines </w:delText>
        </w:r>
      </w:del>
      <w:r>
        <w:t>how we can interact with it</w:t>
      </w:r>
      <w:ins w:id="25" w:author="Susan Carey" w:date="2017-12-16T10:41:00Z">
        <w:r w:rsidR="008D06A3">
          <w:t xml:space="preserve">. </w:t>
        </w:r>
      </w:ins>
      <w:ins w:id="26" w:author="Long, Bria Lorelle" w:date="2017-11-30T18:33:00Z">
        <w:del w:id="27" w:author="Susan Carey" w:date="2017-12-16T10:41:00Z">
          <w:r w:rsidDel="008D06A3">
            <w:delText>:</w:delText>
          </w:r>
        </w:del>
        <w:r>
          <w:t xml:space="preserve"> </w:t>
        </w:r>
      </w:ins>
      <w:ins w:id="28" w:author="Susan Carey" w:date="2017-12-16T10:41:00Z">
        <w:r w:rsidR="008D06A3">
          <w:t>W</w:t>
        </w:r>
      </w:ins>
      <w:ins w:id="29" w:author="Long, Bria Lorelle" w:date="2017-11-30T18:34:00Z">
        <w:del w:id="30" w:author="Susan Carey" w:date="2017-12-16T10:41:00Z">
          <w:r w:rsidDel="008D06A3">
            <w:delText>w</w:delText>
          </w:r>
        </w:del>
        <w:r>
          <w:t xml:space="preserve">e tend to </w:t>
        </w:r>
        <w:r w:rsidRPr="001A7222">
          <w:t xml:space="preserve">pick up small objects with our hands (e.g., </w:t>
        </w:r>
        <w:r>
          <w:t>cups</w:t>
        </w:r>
        <w:r w:rsidRPr="001A7222">
          <w:t xml:space="preserve">, </w:t>
        </w:r>
        <w:r>
          <w:t xml:space="preserve">keys) but </w:t>
        </w:r>
      </w:ins>
      <w:del w:id="31" w:author="Long, Bria Lorelle" w:date="2017-11-30T18:33:00Z">
        <w:r w:rsidDel="00D04B11">
          <w:delText xml:space="preserve">.  </w:delText>
        </w:r>
      </w:del>
      <w:ins w:id="32" w:author="Long, Bria Lorelle" w:date="2017-11-30T18:33:00Z">
        <w:r>
          <w:t>w</w:t>
        </w:r>
      </w:ins>
      <w:del w:id="33" w:author="Long, Bria Lorelle" w:date="2017-11-30T18:33:00Z">
        <w:r w:rsidDel="00D04B11">
          <w:delText>W</w:delText>
        </w:r>
      </w:del>
      <w:r>
        <w:t>e</w:t>
      </w:r>
      <w:r w:rsidRPr="001A7222">
        <w:t xml:space="preserve"> </w:t>
      </w:r>
      <w:ins w:id="34" w:author="Long, Bria Lorelle" w:date="2017-11-30T18:34:00Z">
        <w:r>
          <w:t xml:space="preserve">need </w:t>
        </w:r>
      </w:ins>
      <w:ins w:id="35" w:author="Long, Bria Lorelle" w:date="2017-11-30T18:35:00Z">
        <w:r>
          <w:t xml:space="preserve">to </w:t>
        </w:r>
      </w:ins>
      <w:r w:rsidRPr="001A7222">
        <w:t xml:space="preserve">navigate around big objects (e.g., </w:t>
      </w:r>
      <w:del w:id="36" w:author="Long, Bria Lorelle" w:date="2018-01-17T09:12:00Z">
        <w:r w:rsidRPr="001A7222" w:rsidDel="00DD2042">
          <w:delText>cars</w:delText>
        </w:r>
      </w:del>
      <w:ins w:id="37" w:author="Long, Bria Lorelle" w:date="2018-01-17T09:12:00Z">
        <w:r w:rsidR="00DD2042">
          <w:t>couches</w:t>
        </w:r>
      </w:ins>
      <w:r w:rsidRPr="001A7222">
        <w:t>, tables)</w:t>
      </w:r>
      <w:del w:id="38" w:author="Long, Bria Lorelle" w:date="2017-11-30T18:34:00Z">
        <w:r w:rsidRPr="001A7222" w:rsidDel="00D04B11">
          <w:delText xml:space="preserve"> and pick up small objects with our hands (e.g., </w:delText>
        </w:r>
        <w:r w:rsidDel="00D04B11">
          <w:delText>cups</w:delText>
        </w:r>
        <w:r w:rsidRPr="001A7222" w:rsidDel="00D04B11">
          <w:delText xml:space="preserve">, </w:delText>
        </w:r>
        <w:r w:rsidDel="00D04B11">
          <w:delText>keys)</w:delText>
        </w:r>
      </w:del>
      <w:r>
        <w:t xml:space="preserve">. </w:t>
      </w:r>
      <w:del w:id="39" w:author="Long, Bria Lorelle" w:date="2017-11-30T18:35:00Z">
        <w:r w:rsidR="004672A0" w:rsidDel="00D04B11">
          <w:delText xml:space="preserve">By </w:delText>
        </w:r>
      </w:del>
      <w:ins w:id="40" w:author="Long, Bria Lorelle" w:date="2017-11-30T18:35:00Z">
        <w:r>
          <w:t xml:space="preserve">Interestingly, by </w:t>
        </w:r>
      </w:ins>
      <w:r w:rsidR="004672A0">
        <w:t xml:space="preserve">adulthood, </w:t>
      </w:r>
      <w:r>
        <w:t>this</w:t>
      </w:r>
      <w:r w:rsidR="004672A0">
        <w:t xml:space="preserve"> </w:t>
      </w:r>
      <w:ins w:id="41" w:author="Long, Bria Lorelle" w:date="2017-11-30T18:35:00Z">
        <w:r>
          <w:t>particular d</w:t>
        </w:r>
      </w:ins>
      <w:del w:id="42" w:author="Long, Bria Lorelle" w:date="2017-11-30T18:35:00Z">
        <w:r w:rsidR="004672A0" w:rsidDel="00D04B11">
          <w:delText>d</w:delText>
        </w:r>
      </w:del>
      <w:r w:rsidR="004672A0">
        <w:t>istinction between small manipulable objects (roughly, smaller than a breadbox or a table lamp) and large objects we navigate around (roughly, chair size or larger) as classes plays a systematic role in organizing both our perceptual and neural representations of inanimate objects</w:t>
      </w:r>
      <w:ins w:id="43" w:author="Long, Bria Lorelle" w:date="2018-02-05T16:19:00Z">
        <w:r w:rsidR="00C4000F">
          <w:t xml:space="preserve"> (</w:t>
        </w:r>
      </w:ins>
      <w:del w:id="44" w:author="Long, Bria Lorelle" w:date="2018-02-05T16:19:00Z">
        <w:r w:rsidR="004672A0" w:rsidDel="00C4000F">
          <w:delText xml:space="preserve">. </w:delText>
        </w:r>
      </w:del>
      <w:r w:rsidR="004672A0">
        <w:t xml:space="preserve"> </w:t>
      </w:r>
      <w:del w:id="45" w:author="Long, Bria Lorelle" w:date="2018-02-05T16:19:00Z">
        <w:r w:rsidR="004672A0" w:rsidDel="00C4000F">
          <w:delText xml:space="preserve"> </w:delText>
        </w:r>
      </w:del>
      <w:ins w:id="46" w:author="Long, Bria Lorelle" w:date="2018-02-05T16:19:00Z">
        <w:r w:rsidR="00C4000F">
          <w:t>Long, Konkle, Cohen, &amp; Alvarez, 2016; Konkle &amp; Oliva, 2012a).</w:t>
        </w:r>
      </w:ins>
    </w:p>
    <w:p w14:paraId="5D92FE20" w14:textId="288FFF7C" w:rsidR="004672A0" w:rsidRDefault="004672A0" w:rsidP="00D04B11">
      <w:pPr>
        <w:spacing w:line="480" w:lineRule="auto"/>
        <w:ind w:firstLine="720"/>
        <w:rPr>
          <w:ins w:id="47" w:author="Long, Bria Lorelle" w:date="2017-11-30T18:16:00Z"/>
        </w:rPr>
      </w:pPr>
      <w:ins w:id="48" w:author="Long, Bria Lorelle" w:date="2017-11-30T18:16:00Z">
        <w:r>
          <w:t xml:space="preserve">One marker of perceptual representations is performance on speeded search tasks, </w:t>
        </w:r>
        <w:del w:id="49" w:author="mariko.moher@williams.edu" w:date="2018-01-19T14:00:00Z">
          <w:r w:rsidDel="00851C37">
            <w:delText>as</w:delText>
          </w:r>
        </w:del>
      </w:ins>
      <w:ins w:id="50" w:author="mariko.moher@williams.edu" w:date="2018-01-19T14:00:00Z">
        <w:r w:rsidR="00851C37">
          <w:t>where</w:t>
        </w:r>
      </w:ins>
      <w:ins w:id="51" w:author="Long, Bria Lorelle" w:date="2017-11-30T18:16:00Z">
        <w:r>
          <w:t xml:space="preserve"> </w:t>
        </w:r>
      </w:ins>
      <w:ins w:id="52" w:author="Long, Bria Lorelle" w:date="2017-11-30T18:21:00Z">
        <w:r w:rsidR="00C40052">
          <w:t>search is slower</w:t>
        </w:r>
      </w:ins>
      <w:ins w:id="53" w:author="Long, Bria Lorelle" w:date="2017-11-30T18:16:00Z">
        <w:r>
          <w:t xml:space="preserve"> when distractors are perceptually similar to the target (Duncan &amp; Humphreys, 1989). When all images are the same size on the screen, adults </w:t>
        </w:r>
      </w:ins>
      <w:ins w:id="54" w:author="Long, Bria Lorelle" w:date="2017-11-30T18:22:00Z">
        <w:r w:rsidR="00C40052">
          <w:t>took longer to find</w:t>
        </w:r>
      </w:ins>
      <w:ins w:id="55" w:author="Long, Bria Lorelle" w:date="2017-11-30T18:16:00Z">
        <w:r>
          <w:t xml:space="preserve"> targets depicting big objects</w:t>
        </w:r>
        <w:r w:rsidR="00D04B11">
          <w:t xml:space="preserve"> (in the real</w:t>
        </w:r>
      </w:ins>
      <w:ins w:id="56" w:author="mariko.moher@williams.edu" w:date="2018-01-19T14:02:00Z">
        <w:r w:rsidR="00851C37">
          <w:t xml:space="preserve"> </w:t>
        </w:r>
      </w:ins>
      <w:ins w:id="57" w:author="Long, Bria Lorelle" w:date="2017-11-30T18:16:00Z">
        <w:del w:id="58" w:author="mariko.moher@williams.edu" w:date="2018-01-19T14:02:00Z">
          <w:r w:rsidR="00D04B11" w:rsidDel="00851C37">
            <w:delText>-</w:delText>
          </w:r>
        </w:del>
        <w:r>
          <w:t xml:space="preserve">world) </w:t>
        </w:r>
        <w:r w:rsidR="00C40052">
          <w:t>a</w:t>
        </w:r>
        <w:r>
          <w:t xml:space="preserve">mong distractors that </w:t>
        </w:r>
      </w:ins>
      <w:ins w:id="59" w:author="Long, Bria Lorelle" w:date="2017-11-30T18:22:00Z">
        <w:r w:rsidR="00C40052">
          <w:t>were</w:t>
        </w:r>
      </w:ins>
      <w:ins w:id="60" w:author="Long, Bria Lorelle" w:date="2017-11-30T18:16:00Z">
        <w:r>
          <w:t xml:space="preserve"> </w:t>
        </w:r>
      </w:ins>
      <w:ins w:id="61" w:author="Long, Bria Lorelle" w:date="2017-11-30T18:22:00Z">
        <w:r w:rsidR="00C40052">
          <w:t xml:space="preserve">also big objects </w:t>
        </w:r>
      </w:ins>
      <w:ins w:id="62" w:author="Long, Bria Lorelle" w:date="2018-01-07T11:31:00Z">
        <w:r w:rsidR="007E167E">
          <w:t>versus</w:t>
        </w:r>
      </w:ins>
      <w:ins w:id="63" w:author="Long, Bria Lorelle" w:date="2017-11-30T18:22:00Z">
        <w:r w:rsidR="00C40052">
          <w:t xml:space="preserve"> </w:t>
        </w:r>
      </w:ins>
      <w:ins w:id="64" w:author="Long, Bria Lorelle" w:date="2017-11-30T18:36:00Z">
        <w:r w:rsidR="00D04B11">
          <w:t>among</w:t>
        </w:r>
      </w:ins>
      <w:ins w:id="65" w:author="Long, Bria Lorelle" w:date="2017-11-30T18:22:00Z">
        <w:r w:rsidR="00C40052">
          <w:t xml:space="preserve"> dist</w:t>
        </w:r>
        <w:r w:rsidR="00D04B11">
          <w:t>ractors that were small objects</w:t>
        </w:r>
      </w:ins>
      <w:ins w:id="66" w:author="mariko.moher@williams.edu" w:date="2018-01-19T14:02:00Z">
        <w:r w:rsidR="00851C37">
          <w:t xml:space="preserve">, </w:t>
        </w:r>
      </w:ins>
      <w:ins w:id="67" w:author="Long, Bria Lorelle" w:date="2017-11-30T18:22:00Z">
        <w:del w:id="68" w:author="mariko.moher@williams.edu" w:date="2018-01-19T14:02:00Z">
          <w:r w:rsidR="00D04B11" w:rsidDel="00851C37">
            <w:delText>—</w:delText>
          </w:r>
        </w:del>
        <w:r w:rsidR="00D04B11">
          <w:t xml:space="preserve">and vice </w:t>
        </w:r>
      </w:ins>
      <w:ins w:id="69" w:author="Long, Bria Lorelle" w:date="2017-11-30T18:16:00Z">
        <w:r>
          <w:t>ver</w:t>
        </w:r>
      </w:ins>
      <w:ins w:id="70" w:author="Long, Bria Lorelle" w:date="2017-11-30T18:19:00Z">
        <w:r w:rsidR="00DD2042">
          <w:t>sa (Long</w:t>
        </w:r>
      </w:ins>
      <w:ins w:id="71" w:author="Long, Bria Lorelle" w:date="2018-02-05T16:19:00Z">
        <w:r w:rsidR="00FB7198">
          <w:t xml:space="preserve"> et al. </w:t>
        </w:r>
      </w:ins>
      <w:ins w:id="72" w:author="Long, Bria Lorelle" w:date="2018-01-17T09:13:00Z">
        <w:r w:rsidR="00DD2042">
          <w:t xml:space="preserve">2016). </w:t>
        </w:r>
      </w:ins>
      <w:ins w:id="73" w:author="Long, Bria Lorelle" w:date="2017-11-30T18:19:00Z">
        <w:r w:rsidR="00DD2042">
          <w:t xml:space="preserve"> </w:t>
        </w:r>
      </w:ins>
      <w:ins w:id="74" w:author="Long, Bria Lorelle" w:date="2017-11-30T18:22:00Z">
        <w:r w:rsidR="00C40052">
          <w:t xml:space="preserve">Further, </w:t>
        </w:r>
      </w:ins>
      <w:ins w:id="75" w:author="Long, Bria Lorelle" w:date="2017-11-30T18:36:00Z">
        <w:r w:rsidR="00D04B11">
          <w:t>these</w:t>
        </w:r>
      </w:ins>
      <w:ins w:id="76" w:author="Long, Bria Lorelle" w:date="2017-11-30T18:22:00Z">
        <w:r w:rsidR="00C40052">
          <w:t xml:space="preserve"> </w:t>
        </w:r>
      </w:ins>
      <w:ins w:id="77" w:author="Long, Bria Lorelle" w:date="2017-11-30T18:36:00Z">
        <w:r w:rsidR="00D04B11">
          <w:t>search advantages</w:t>
        </w:r>
      </w:ins>
      <w:ins w:id="78" w:author="Long, Bria Lorelle" w:date="2017-11-30T18:18:00Z">
        <w:r w:rsidR="00C40052">
          <w:t xml:space="preserve"> </w:t>
        </w:r>
      </w:ins>
      <w:ins w:id="79" w:author="Long, Bria Lorelle" w:date="2017-11-30T18:36:00Z">
        <w:r w:rsidR="00D04B11">
          <w:t>persist</w:t>
        </w:r>
      </w:ins>
      <w:ins w:id="80" w:author="Long, Bria Lorelle" w:date="2017-11-30T18:18:00Z">
        <w:r w:rsidR="00C40052">
          <w:t xml:space="preserve"> </w:t>
        </w:r>
        <w:r>
          <w:t xml:space="preserve">when </w:t>
        </w:r>
      </w:ins>
      <w:ins w:id="81" w:author="Long, Bria Lorelle" w:date="2017-11-30T18:16:00Z">
        <w:r>
          <w:t xml:space="preserve">images </w:t>
        </w:r>
      </w:ins>
      <w:ins w:id="82" w:author="Long, Bria Lorelle" w:date="2017-11-30T18:36:00Z">
        <w:r w:rsidR="00D04B11">
          <w:t>are transformed</w:t>
        </w:r>
      </w:ins>
      <w:ins w:id="83" w:author="Long, Bria Lorelle" w:date="2017-11-30T18:16:00Z">
        <w:r>
          <w:t xml:space="preserve"> into “</w:t>
        </w:r>
        <w:commentRangeStart w:id="84"/>
        <w:r>
          <w:t>texforms</w:t>
        </w:r>
      </w:ins>
      <w:commentRangeEnd w:id="84"/>
      <w:r w:rsidR="00851C37">
        <w:rPr>
          <w:rStyle w:val="CommentReference"/>
        </w:rPr>
        <w:commentReference w:id="84"/>
      </w:r>
      <w:ins w:id="85" w:author="mariko.moher@williams.edu" w:date="2018-01-19T14:02:00Z">
        <w:r w:rsidR="00851C37">
          <w:t>,</w:t>
        </w:r>
      </w:ins>
      <w:ins w:id="86" w:author="Long, Bria Lorelle" w:date="2018-01-07T11:31:00Z">
        <w:del w:id="87" w:author="mariko.moher@williams.edu" w:date="2018-01-19T14:02:00Z">
          <w:r w:rsidR="007E167E" w:rsidDel="00851C37">
            <w:delText>:</w:delText>
          </w:r>
        </w:del>
      </w:ins>
      <w:ins w:id="88" w:author="Long, Bria Lorelle" w:date="2017-11-30T18:16:00Z">
        <w:r>
          <w:t xml:space="preserve">” </w:t>
        </w:r>
        <w:r w:rsidR="00C40052">
          <w:t xml:space="preserve">images that </w:t>
        </w:r>
        <w:r>
          <w:t>preserve some mid-level form and texture information</w:t>
        </w:r>
        <w:r w:rsidR="007E167E">
          <w:t xml:space="preserve"> </w:t>
        </w:r>
      </w:ins>
      <w:ins w:id="89" w:author="Susan Carey" w:date="2017-12-16T10:42:00Z">
        <w:r w:rsidR="008D06A3">
          <w:t xml:space="preserve">while </w:t>
        </w:r>
        <w:del w:id="90" w:author="Long, Bria Lorelle" w:date="2018-01-07T11:32:00Z">
          <w:r w:rsidR="008D06A3" w:rsidDel="007E167E">
            <w:delText xml:space="preserve">rigorously controlling low level perceptual features and also </w:delText>
          </w:r>
        </w:del>
        <w:r w:rsidR="008D06A3">
          <w:t>rendering</w:t>
        </w:r>
      </w:ins>
      <w:ins w:id="91" w:author="Long, Bria Lorelle" w:date="2017-11-30T18:16:00Z">
        <w:del w:id="92" w:author="Susan Carey" w:date="2017-12-16T10:42:00Z">
          <w:r w:rsidDel="008D06A3">
            <w:delText>but render</w:delText>
          </w:r>
        </w:del>
        <w:r>
          <w:t xml:space="preserve"> the objects unrecognizable at the basic-level</w:t>
        </w:r>
        <w:r w:rsidR="00C40052">
          <w:t xml:space="preserve"> (see Appendix</w:t>
        </w:r>
      </w:ins>
      <w:ins w:id="93" w:author="Long, Bria Lorelle" w:date="2018-01-17T09:13:00Z">
        <w:r w:rsidR="00DD2042">
          <w:t>, Supplementary Figure 1</w:t>
        </w:r>
      </w:ins>
      <w:ins w:id="94" w:author="Long, Bria Lorelle" w:date="2018-02-05T16:21:00Z">
        <w:r w:rsidR="00FB7198">
          <w:t xml:space="preserve">; Long et al. </w:t>
        </w:r>
        <w:r w:rsidR="009039DD">
          <w:t>2016</w:t>
        </w:r>
      </w:ins>
      <w:ins w:id="95" w:author="Long, Bria Lorelle" w:date="2017-11-30T18:16:00Z">
        <w:r w:rsidR="00C40052">
          <w:t xml:space="preserve">). Thus, this work </w:t>
        </w:r>
      </w:ins>
      <w:ins w:id="96" w:author="Long, Bria Lorelle" w:date="2017-11-30T18:22:00Z">
        <w:r w:rsidR="00C40052">
          <w:t>suggests</w:t>
        </w:r>
      </w:ins>
      <w:ins w:id="97" w:author="Long, Bria Lorelle" w:date="2017-11-30T18:16:00Z">
        <w:r>
          <w:t xml:space="preserve"> that </w:t>
        </w:r>
      </w:ins>
      <w:ins w:id="98" w:author="mariko.moher@williams.edu" w:date="2018-01-19T14:03:00Z">
        <w:r w:rsidR="00851C37">
          <w:t xml:space="preserve">there </w:t>
        </w:r>
      </w:ins>
      <w:ins w:id="99" w:author="Long, Bria Lorelle" w:date="2017-11-30T18:16:00Z">
        <w:r>
          <w:t xml:space="preserve">are systematic mid-level features that distinguish </w:t>
        </w:r>
      </w:ins>
      <w:ins w:id="100" w:author="Long, Bria Lorelle" w:date="2017-11-30T18:19:00Z">
        <w:r>
          <w:t>small</w:t>
        </w:r>
      </w:ins>
      <w:ins w:id="101" w:author="Long, Bria Lorelle" w:date="2017-11-30T18:16:00Z">
        <w:r>
          <w:t xml:space="preserve"> </w:t>
        </w:r>
      </w:ins>
      <w:ins w:id="102" w:author="Long, Bria Lorelle" w:date="2018-01-17T09:13:00Z">
        <w:r w:rsidR="00DD2042">
          <w:t xml:space="preserve">objects </w:t>
        </w:r>
      </w:ins>
      <w:ins w:id="103" w:author="Long, Bria Lorelle" w:date="2017-11-30T18:16:00Z">
        <w:r>
          <w:t>vs. big objects as classes.</w:t>
        </w:r>
      </w:ins>
    </w:p>
    <w:p w14:paraId="17253F8E" w14:textId="01168552" w:rsidR="009E0BDA" w:rsidRDefault="004672A0" w:rsidP="009E0BDA">
      <w:pPr>
        <w:spacing w:line="480" w:lineRule="auto"/>
        <w:ind w:firstLine="720"/>
        <w:rPr>
          <w:ins w:id="104" w:author="Long, Bria Lorelle" w:date="2017-11-30T18:37:00Z"/>
        </w:rPr>
      </w:pPr>
      <w:ins w:id="105" w:author="Long, Bria Lorelle" w:date="2017-11-30T18:16:00Z">
        <w:r>
          <w:t xml:space="preserve">At a neural level, </w:t>
        </w:r>
      </w:ins>
      <w:ins w:id="106" w:author="Long, Bria Lorelle" w:date="2018-01-17T09:13:00Z">
        <w:r w:rsidR="00DD2042">
          <w:t>this</w:t>
        </w:r>
      </w:ins>
      <w:ins w:id="107" w:author="Long, Bria Lorelle" w:date="2017-11-30T18:16:00Z">
        <w:r w:rsidR="00C40052">
          <w:t xml:space="preserve"> </w:t>
        </w:r>
      </w:ins>
      <w:ins w:id="108" w:author="Long, Bria Lorelle" w:date="2017-11-30T18:23:00Z">
        <w:r w:rsidR="00C40052">
          <w:t>distinction</w:t>
        </w:r>
      </w:ins>
      <w:ins w:id="109" w:author="Long, Bria Lorelle" w:date="2017-11-30T18:16:00Z">
        <w:r w:rsidR="00C40052">
          <w:t xml:space="preserve"> between small vs. big objects as classes also </w:t>
        </w:r>
      </w:ins>
      <w:r>
        <w:t xml:space="preserve">organizes responses in occipito-temporal </w:t>
      </w:r>
      <w:r w:rsidR="00C40052">
        <w:t>cortex</w:t>
      </w:r>
      <w:r w:rsidR="00851C37">
        <w:t>;</w:t>
      </w:r>
      <w:r>
        <w:t xml:space="preserve"> large swaths of cortex exhibit preferences </w:t>
      </w:r>
      <w:r w:rsidR="007253A6">
        <w:t xml:space="preserve">for objects </w:t>
      </w:r>
      <w:r>
        <w:t>that are big in the real</w:t>
      </w:r>
      <w:r w:rsidR="00851C37">
        <w:t xml:space="preserve"> </w:t>
      </w:r>
      <w:r>
        <w:t>world vs. small in the real</w:t>
      </w:r>
      <w:r w:rsidR="00851C37">
        <w:t xml:space="preserve"> </w:t>
      </w:r>
      <w:r>
        <w:t>world on both the lateral and ventral surfaces (Konkle &amp; Caramazza, 2013</w:t>
      </w:r>
      <w:r w:rsidR="00FD2C55">
        <w:t>; Konkle &amp; Oliva, 2012a</w:t>
      </w:r>
      <w:r>
        <w:t xml:space="preserve">). As with the </w:t>
      </w:r>
      <w:ins w:id="110" w:author="Long, Bria Lorelle" w:date="2017-11-30T18:20:00Z">
        <w:r>
          <w:t xml:space="preserve">visual search experiments, these </w:t>
        </w:r>
      </w:ins>
      <w:ins w:id="111" w:author="Long, Bria Lorelle" w:date="2017-11-30T18:23:00Z">
        <w:r w:rsidR="00C40052">
          <w:t xml:space="preserve">neural </w:t>
        </w:r>
      </w:ins>
      <w:ins w:id="112" w:author="Long, Bria Lorelle" w:date="2017-11-30T18:20:00Z">
        <w:r>
          <w:t xml:space="preserve">effects persist when images are transformed into texforms, supporting the mid-level nature of these neural representations (Long, Yu, &amp; Konkle, </w:t>
        </w:r>
      </w:ins>
      <w:ins w:id="113" w:author="Long, Bria Lorelle" w:date="2018-01-07T11:32:00Z">
        <w:r w:rsidR="007253A6">
          <w:t>2017</w:t>
        </w:r>
      </w:ins>
      <w:ins w:id="114" w:author="Long, Bria Lorelle" w:date="2017-11-30T18:20:00Z">
        <w:r>
          <w:t>).</w:t>
        </w:r>
      </w:ins>
    </w:p>
    <w:p w14:paraId="430E803A" w14:textId="58053A68" w:rsidR="006D0F87" w:rsidRDefault="009E0BDA" w:rsidP="009E0BDA">
      <w:pPr>
        <w:spacing w:line="480" w:lineRule="auto"/>
        <w:ind w:firstLine="720"/>
      </w:pPr>
      <w:ins w:id="115" w:author="Long, Bria Lorelle" w:date="2017-11-30T18:38:00Z">
        <w:r>
          <w:t xml:space="preserve">Furthermore, real-world size information appears to </w:t>
        </w:r>
      </w:ins>
      <w:ins w:id="116" w:author="Long, Bria Lorelle" w:date="2018-01-07T11:33:00Z">
        <w:r w:rsidR="007253A6">
          <w:t xml:space="preserve">be </w:t>
        </w:r>
      </w:ins>
      <w:ins w:id="117" w:author="Long, Bria Lorelle" w:date="2017-11-30T18:38:00Z">
        <w:r>
          <w:t xml:space="preserve">so ingrained in our object representations </w:t>
        </w:r>
      </w:ins>
      <w:del w:id="118" w:author="Long, Bria Lorelle" w:date="2017-11-30T17:56:00Z">
        <w:r w:rsidR="009F072E" w:rsidDel="006D0F87">
          <w:delText xml:space="preserve">This knowledge about the typical sizes of objects in the world is so ingrained that when we see a picture of an object, we </w:delText>
        </w:r>
        <w:r w:rsidR="006C74FD" w:rsidDel="006D0F87">
          <w:delText xml:space="preserve">automatically </w:delText>
        </w:r>
        <w:r w:rsidR="009F072E" w:rsidDel="006D0F87">
          <w:delText xml:space="preserve">activate information about its </w:delText>
        </w:r>
        <w:r w:rsidR="008A424E" w:rsidDel="006D0F87">
          <w:delText xml:space="preserve">typical </w:delText>
        </w:r>
        <w:r w:rsidR="009F072E" w:rsidDel="006D0F87">
          <w:delText xml:space="preserve">real-world size (Konkle &amp; Oliva, 2012a). </w:delText>
        </w:r>
      </w:del>
      <w:del w:id="119" w:author="Long, Bria Lorelle" w:date="2017-11-30T18:01:00Z">
        <w:r w:rsidR="009F072E" w:rsidDel="00D13AE9">
          <w:delText>And b</w:delText>
        </w:r>
      </w:del>
      <w:del w:id="120" w:author="Long, Bria Lorelle" w:date="2017-11-30T18:14:00Z">
        <w:r w:rsidR="009F072E" w:rsidDel="004672A0">
          <w:delText>y adulthood</w:delText>
        </w:r>
        <w:r w:rsidR="0077696F" w:rsidDel="004672A0">
          <w:delText>, the</w:delText>
        </w:r>
        <w:r w:rsidR="0099493A" w:rsidDel="004672A0">
          <w:delText xml:space="preserve"> </w:delText>
        </w:r>
      </w:del>
      <w:del w:id="121" w:author="Long, Bria Lorelle" w:date="2017-11-30T18:01:00Z">
        <w:r w:rsidR="0099493A" w:rsidDel="00D13AE9">
          <w:delText>real-world size of objects</w:delText>
        </w:r>
        <w:r w:rsidR="00B83484" w:rsidDel="00D13AE9">
          <w:delText xml:space="preserve"> </w:delText>
        </w:r>
        <w:r w:rsidR="00584FD1" w:rsidDel="00D13AE9">
          <w:delText>is both reflected in perceptual similarity</w:delText>
        </w:r>
      </w:del>
      <w:del w:id="122" w:author="Long, Bria Lorelle" w:date="2017-11-30T18:12:00Z">
        <w:r w:rsidR="00584FD1" w:rsidDel="004672A0">
          <w:delText xml:space="preserve"> (Long, Konkle, Cohen, &amp; Alvarez, 2016) </w:delText>
        </w:r>
      </w:del>
      <w:del w:id="123" w:author="Long, Bria Lorelle" w:date="2017-11-30T18:13:00Z">
        <w:r w:rsidR="00584FD1" w:rsidDel="004672A0">
          <w:delText xml:space="preserve">and </w:delText>
        </w:r>
      </w:del>
      <w:del w:id="124" w:author="Long, Bria Lorelle" w:date="2017-11-30T18:12:00Z">
        <w:r w:rsidR="009F072E" w:rsidDel="004672A0">
          <w:delText>organizes</w:delText>
        </w:r>
        <w:r w:rsidR="0099493A" w:rsidDel="004672A0">
          <w:delText xml:space="preserve"> </w:delText>
        </w:r>
      </w:del>
      <w:del w:id="125" w:author="Long, Bria Lorelle" w:date="2017-11-30T18:13:00Z">
        <w:r w:rsidR="00B027AC" w:rsidDel="004672A0">
          <w:delText>large-scale neural resp</w:delText>
        </w:r>
        <w:r w:rsidR="00081075" w:rsidDel="004672A0">
          <w:delText>onses</w:delText>
        </w:r>
      </w:del>
      <w:del w:id="126" w:author="Long, Bria Lorelle" w:date="2017-11-30T18:14:00Z">
        <w:r w:rsidR="00081075" w:rsidDel="004672A0">
          <w:delText xml:space="preserve"> in object-selective cortex</w:delText>
        </w:r>
        <w:r w:rsidR="00AF02D2" w:rsidDel="004672A0">
          <w:delText xml:space="preserve">: </w:delText>
        </w:r>
        <w:r w:rsidR="002D09A4" w:rsidDel="004672A0">
          <w:delText>L</w:delText>
        </w:r>
        <w:r w:rsidR="009F072E" w:rsidDel="004672A0">
          <w:delText>arge swaths of cortex exhibit preferences for big objects, and other regions exhibit preferences for small</w:delText>
        </w:r>
        <w:r w:rsidR="00081075" w:rsidDel="004672A0">
          <w:delText xml:space="preserve"> </w:delText>
        </w:r>
        <w:r w:rsidR="009F072E" w:rsidDel="004672A0">
          <w:delText xml:space="preserve">objects </w:delText>
        </w:r>
        <w:r w:rsidR="00081075" w:rsidDel="004672A0">
          <w:delText>(Konkle &amp; Oliva, 2012</w:delText>
        </w:r>
        <w:r w:rsidR="00375C58" w:rsidDel="004672A0">
          <w:delText>b</w:delText>
        </w:r>
        <w:r w:rsidR="00B027AC" w:rsidDel="004672A0">
          <w:delText>; Ko</w:delText>
        </w:r>
        <w:r w:rsidR="0099493A" w:rsidDel="004672A0">
          <w:delText xml:space="preserve">nkle &amp; Caramazza, 2013). </w:delText>
        </w:r>
      </w:del>
      <w:ins w:id="127" w:author="Long, Bria Lorelle" w:date="2017-11-30T18:38:00Z">
        <w:r>
          <w:t>that it</w:t>
        </w:r>
      </w:ins>
      <w:ins w:id="128" w:author="Long, Bria Lorelle" w:date="2017-11-30T17:56:00Z">
        <w:r w:rsidR="006D0F87">
          <w:t xml:space="preserve"> is automatically activate</w:t>
        </w:r>
        <w:r w:rsidR="00DD2042">
          <w:t xml:space="preserve">d when we see depicted objects </w:t>
        </w:r>
        <w:r w:rsidR="006D0F87">
          <w:t>(Konkle &amp; Oliva, 2012</w:t>
        </w:r>
      </w:ins>
      <w:ins w:id="129" w:author="Long, Bria Lorelle" w:date="2018-01-17T09:14:00Z">
        <w:r w:rsidR="00DD2042">
          <w:t>b</w:t>
        </w:r>
      </w:ins>
      <w:ins w:id="130" w:author="Long, Bria Lorelle" w:date="2017-11-30T17:56:00Z">
        <w:r w:rsidR="006D0F87">
          <w:t>).</w:t>
        </w:r>
      </w:ins>
      <w:ins w:id="131" w:author="Long, Bria Lorelle" w:date="2017-11-30T18:09:00Z">
        <w:r w:rsidR="00C259D7">
          <w:t xml:space="preserve"> In </w:t>
        </w:r>
        <w:del w:id="132" w:author="mariko.moher@williams.edu" w:date="2018-01-19T14:04:00Z">
          <w:r w:rsidR="00C259D7" w:rsidDel="00851C37">
            <w:delText>this</w:delText>
          </w:r>
        </w:del>
      </w:ins>
      <w:ins w:id="133" w:author="mariko.moher@williams.edu" w:date="2018-01-19T14:04:00Z">
        <w:r w:rsidR="00851C37">
          <w:t>a</w:t>
        </w:r>
      </w:ins>
      <w:r w:rsidR="00C259D7">
        <w:t xml:space="preserve"> </w:t>
      </w:r>
      <w:r w:rsidR="00683C6C">
        <w:t>Size Stroop paradigm</w:t>
      </w:r>
      <w:r w:rsidR="00C259D7">
        <w:t xml:space="preserve">, adults are asked to make a </w:t>
      </w:r>
      <w:r w:rsidR="00C259D7" w:rsidRPr="000E3FD3">
        <w:rPr>
          <w:i/>
        </w:rPr>
        <w:t>visual</w:t>
      </w:r>
      <w:r w:rsidR="00C259D7">
        <w:t xml:space="preserve"> size judgment about which of two images is bigger (or smaller) on the screen, while ignoring the objects’ sizes in the real world. Critically, adults are slower and less accurate at making visual size judgments when the images</w:t>
      </w:r>
      <w:r w:rsidR="00E45A26">
        <w:t>’</w:t>
      </w:r>
      <w:r w:rsidR="00C259D7">
        <w:t xml:space="preserve"> relative visual sizes are incongruent with the relative real-world sizes of the depicted objects (i.e., a big picture of a teapot and a small picture of a gazebo) versus when they are congruent with their real-world sizes (i.e., a big picture of a gazebo and a small picture of a teapot; Konkle &amp; Oliva, 2012</w:t>
      </w:r>
      <w:r w:rsidR="001C177F">
        <w:t>b</w:t>
      </w:r>
      <w:r w:rsidR="00B11C3A">
        <w:t>; see Figure 1</w:t>
      </w:r>
      <w:r w:rsidR="00C259D7">
        <w:t xml:space="preserve">). Thus, even though real-world size information is task-irrelevant, it is automatically activated and interferes with adults’ ability to make visual size judgments. </w:t>
      </w:r>
      <w:r w:rsidR="00E45A26">
        <w:t>Similar to the visual search findings, t</w:t>
      </w:r>
      <w:r w:rsidR="00683C6C">
        <w:t xml:space="preserve">exforms </w:t>
      </w:r>
      <w:ins w:id="134" w:author="Long, Bria Lorelle" w:date="2017-11-30T18:26:00Z">
        <w:r w:rsidR="00683C6C">
          <w:t>also trigger a Size-Stroop effect in adults (Long &amp; Konkle, 2017)</w:t>
        </w:r>
        <w:r w:rsidR="00F73331">
          <w:t xml:space="preserve">, suggesting that mid-level features </w:t>
        </w:r>
      </w:ins>
      <w:ins w:id="135" w:author="Long, Bria Lorelle" w:date="2018-01-17T09:15:00Z">
        <w:r w:rsidR="00437A98">
          <w:t>can lead to the</w:t>
        </w:r>
      </w:ins>
      <w:ins w:id="136" w:author="Susan Carey" w:date="2017-12-17T11:38:00Z">
        <w:del w:id="137" w:author="Long, Bria Lorelle" w:date="2018-01-07T11:33:00Z">
          <w:r w:rsidR="00B11C3A" w:rsidDel="00FE6B4F">
            <w:delText xml:space="preserve">are </w:delText>
          </w:r>
        </w:del>
        <w:del w:id="138" w:author="Long, Bria Lorelle" w:date="2018-01-07T11:34:00Z">
          <w:r w:rsidR="00B11C3A" w:rsidDel="001C177F">
            <w:delText>sufficient for</w:delText>
          </w:r>
        </w:del>
        <w:r w:rsidR="00B11C3A">
          <w:t xml:space="preserve"> </w:t>
        </w:r>
      </w:ins>
      <w:ins w:id="139" w:author="Long, Bria Lorelle" w:date="2018-01-17T09:15:00Z">
        <w:r w:rsidR="00437A98">
          <w:t xml:space="preserve">automatic computation of </w:t>
        </w:r>
      </w:ins>
      <w:ins w:id="140" w:author="Susan Carey" w:date="2017-12-17T11:38:00Z">
        <w:del w:id="141" w:author="Long, Bria Lorelle" w:date="2018-01-07T11:34:00Z">
          <w:r w:rsidR="00B11C3A" w:rsidDel="001C177F">
            <w:delText xml:space="preserve">the </w:delText>
          </w:r>
        </w:del>
        <w:del w:id="142" w:author="Long, Bria Lorelle" w:date="2018-01-17T09:15:00Z">
          <w:r w:rsidR="00B11C3A" w:rsidDel="00437A98">
            <w:delText xml:space="preserve">automatic </w:delText>
          </w:r>
        </w:del>
      </w:ins>
      <w:ins w:id="143" w:author="Long, Bria Lorelle" w:date="2017-11-30T18:26:00Z">
        <w:del w:id="144" w:author="Susan Carey" w:date="2017-12-17T11:38:00Z">
          <w:r w:rsidR="00F73331" w:rsidDel="00B11C3A">
            <w:delText xml:space="preserve">implicated </w:delText>
          </w:r>
        </w:del>
      </w:ins>
      <w:ins w:id="145" w:author="Long, Bria Lorelle" w:date="2017-11-30T18:40:00Z">
        <w:del w:id="146" w:author="Susan Carey" w:date="2017-12-17T11:38:00Z">
          <w:r w:rsidR="00EB28A7" w:rsidDel="00B11C3A">
            <w:delText xml:space="preserve">in </w:delText>
          </w:r>
        </w:del>
        <w:r w:rsidR="00EB28A7">
          <w:t>real-world size</w:t>
        </w:r>
      </w:ins>
      <w:ins w:id="147" w:author="Long, Bria Lorelle" w:date="2018-01-07T11:34:00Z">
        <w:r w:rsidR="001C177F">
          <w:t>.</w:t>
        </w:r>
      </w:ins>
      <w:ins w:id="148" w:author="Susan Carey" w:date="2017-12-17T11:38:00Z">
        <w:del w:id="149" w:author="Long, Bria Lorelle" w:date="2018-01-07T11:34:00Z">
          <w:r w:rsidR="00B11C3A" w:rsidDel="001C177F">
            <w:delText xml:space="preserve"> revealed in this paradigm.</w:delText>
          </w:r>
        </w:del>
      </w:ins>
      <w:ins w:id="150" w:author="Long, Bria Lorelle" w:date="2017-11-30T18:40:00Z">
        <w:del w:id="151" w:author="Susan Carey" w:date="2017-12-17T11:38:00Z">
          <w:r w:rsidR="00EB28A7" w:rsidDel="00B11C3A">
            <w:delText>.</w:delText>
          </w:r>
        </w:del>
      </w:ins>
    </w:p>
    <w:p w14:paraId="6CB65BAE" w14:textId="3B6D1360" w:rsidR="006D0F87" w:rsidRDefault="006C74FD" w:rsidP="00584FD1">
      <w:pPr>
        <w:spacing w:line="480" w:lineRule="auto"/>
        <w:ind w:firstLine="720"/>
        <w:rPr>
          <w:ins w:id="152" w:author="Long, Bria Lorelle" w:date="2017-11-30T17:54:00Z"/>
        </w:rPr>
      </w:pPr>
      <w:r>
        <w:t xml:space="preserve">That </w:t>
      </w:r>
      <w:r w:rsidR="005A6B49" w:rsidRPr="00FE261B">
        <w:t>real-world size represent</w:t>
      </w:r>
      <w:r w:rsidR="0008205E">
        <w:t xml:space="preserve">ations </w:t>
      </w:r>
      <w:r w:rsidR="008F33C8">
        <w:t>are such</w:t>
      </w:r>
      <w:r>
        <w:t xml:space="preserve"> an ingrained and organizing property of our object representations raises a central question in developmental science:  how does such organization emerge over development, i.e., what, if any, innate support exists for it, and what l</w:t>
      </w:r>
      <w:r w:rsidR="00C208CF">
        <w:t>earning mechanisms are involved?</w:t>
      </w:r>
      <w:r>
        <w:t xml:space="preserve">  Answering these questions </w:t>
      </w:r>
      <w:r w:rsidR="0008205E">
        <w:t xml:space="preserve">is not </w:t>
      </w:r>
      <w:r w:rsidR="00C208CF">
        <w:t>only an important project within developmental cognitive neuroscience</w:t>
      </w:r>
      <w:r w:rsidR="00D9486C">
        <w:t xml:space="preserve">, </w:t>
      </w:r>
      <w:ins w:id="153" w:author="Long, Bria Lorelle" w:date="2017-11-30T17:54:00Z">
        <w:r w:rsidR="006D0F87" w:rsidRPr="00FE261B">
          <w:t xml:space="preserve">but </w:t>
        </w:r>
        <w:r w:rsidR="006D0F87">
          <w:t>would</w:t>
        </w:r>
        <w:r w:rsidR="006D0F87" w:rsidRPr="00FE261B">
          <w:t xml:space="preserve"> shed light on </w:t>
        </w:r>
      </w:ins>
      <w:ins w:id="154" w:author="Long, Bria Lorelle" w:date="2018-02-05T17:48:00Z">
        <w:r w:rsidR="00E9470A">
          <w:rPr>
            <w:i/>
          </w:rPr>
          <w:t>how</w:t>
        </w:r>
      </w:ins>
      <w:del w:id="155" w:author="Long, Bria Lorelle" w:date="2018-02-05T17:48:00Z">
        <w:r w:rsidR="0006047F" w:rsidDel="00E9470A">
          <w:rPr>
            <w:rStyle w:val="CommentReference"/>
          </w:rPr>
          <w:commentReference w:id="156"/>
        </w:r>
      </w:del>
      <w:ins w:id="157" w:author="Long, Bria Lorelle" w:date="2017-11-30T17:54:00Z">
        <w:r w:rsidR="006D0F87" w:rsidRPr="00F1439C">
          <w:rPr>
            <w:i/>
          </w:rPr>
          <w:t xml:space="preserve"> </w:t>
        </w:r>
        <w:r w:rsidR="006D0F87">
          <w:t>the categori</w:t>
        </w:r>
        <w:r w:rsidR="009F2514">
          <w:t xml:space="preserve">cal distinction between small vs. large objects as classes </w:t>
        </w:r>
      </w:ins>
      <w:ins w:id="158" w:author="Long, Bria Lorelle" w:date="2018-02-05T17:48:00Z">
        <w:r w:rsidR="00E9470A">
          <w:t>becomes</w:t>
        </w:r>
      </w:ins>
      <w:ins w:id="159" w:author="Long, Bria Lorelle" w:date="2017-11-30T17:54:00Z">
        <w:r w:rsidR="006D0F87" w:rsidRPr="00FE261B">
          <w:t xml:space="preserve"> an organizing property of </w:t>
        </w:r>
        <w:r w:rsidR="006D0F87">
          <w:t xml:space="preserve">adults’ </w:t>
        </w:r>
        <w:r w:rsidR="006D0F87" w:rsidRPr="00FE261B">
          <w:t>object representations</w:t>
        </w:r>
      </w:ins>
      <w:del w:id="160" w:author="Long, Bria Lorelle" w:date="2017-11-30T17:54:00Z">
        <w:r w:rsidR="00D9486C" w:rsidRPr="00FE261B" w:rsidDel="006D0F87">
          <w:delText>but</w:delText>
        </w:r>
        <w:r w:rsidR="005A6B49" w:rsidRPr="00FE261B" w:rsidDel="006D0F87">
          <w:delText xml:space="preserve"> </w:delText>
        </w:r>
        <w:r w:rsidR="00844AF8" w:rsidDel="006D0F87">
          <w:delText>would</w:delText>
        </w:r>
        <w:r w:rsidR="005A6B49" w:rsidRPr="00FE261B" w:rsidDel="006D0F87">
          <w:delText xml:space="preserve"> shed light on </w:delText>
        </w:r>
        <w:r w:rsidR="00587ED0" w:rsidRPr="00F1439C" w:rsidDel="006D0F87">
          <w:rPr>
            <w:i/>
          </w:rPr>
          <w:delText xml:space="preserve">why </w:delText>
        </w:r>
        <w:r w:rsidR="005A6B49" w:rsidRPr="00FE261B" w:rsidDel="006D0F87">
          <w:delText xml:space="preserve">real-world size </w:delText>
        </w:r>
        <w:r w:rsidR="00FE261B" w:rsidRPr="00FE261B" w:rsidDel="006D0F87">
          <w:delText xml:space="preserve">is an organizing </w:delText>
        </w:r>
        <w:r w:rsidR="00587ED0" w:rsidRPr="00FE261B" w:rsidDel="006D0F87">
          <w:delText xml:space="preserve">property of </w:delText>
        </w:r>
        <w:r w:rsidR="00844AF8" w:rsidDel="006D0F87">
          <w:delText xml:space="preserve">adults’ </w:delText>
        </w:r>
        <w:r w:rsidR="00587ED0" w:rsidRPr="00FE261B" w:rsidDel="006D0F87">
          <w:delText>object representations</w:delText>
        </w:r>
      </w:del>
      <w:r w:rsidR="005A6B49" w:rsidRPr="00FE261B">
        <w:t xml:space="preserve">. </w:t>
      </w:r>
      <w:r w:rsidR="00C208CF">
        <w:t>Here we take a first step in this developmental project, starting</w:t>
      </w:r>
      <w:r w:rsidR="00844AF8">
        <w:t xml:space="preserve"> with</w:t>
      </w:r>
      <w:r w:rsidR="005A6B49">
        <w:t xml:space="preserve"> </w:t>
      </w:r>
      <w:r w:rsidR="00C264F3">
        <w:t>preschoolers</w:t>
      </w:r>
      <w:r w:rsidR="005A6B49">
        <w:t xml:space="preserve"> </w:t>
      </w:r>
      <w:r w:rsidR="00C264F3">
        <w:t xml:space="preserve">as they are the youngest age group </w:t>
      </w:r>
      <w:r w:rsidR="00844AF8">
        <w:t>likely capable of</w:t>
      </w:r>
      <w:r w:rsidR="00C264F3">
        <w:t xml:space="preserve"> </w:t>
      </w:r>
      <w:r w:rsidR="00844AF8">
        <w:t>performing</w:t>
      </w:r>
      <w:r w:rsidR="00587ED0">
        <w:t xml:space="preserve"> </w:t>
      </w:r>
      <w:del w:id="161" w:author="Long, Bria Lorelle" w:date="2018-02-05T16:39:00Z">
        <w:r w:rsidR="000E2FC4" w:rsidDel="00FD2C55">
          <w:delText xml:space="preserve">essentially </w:delText>
        </w:r>
      </w:del>
      <w:r w:rsidR="000E2FC4">
        <w:t>the same</w:t>
      </w:r>
      <w:ins w:id="162" w:author="Long, Bria Lorelle" w:date="2018-02-05T17:47:00Z">
        <w:r w:rsidR="00E9470A">
          <w:t xml:space="preserve"> exact</w:t>
        </w:r>
      </w:ins>
      <w:r w:rsidR="000E2FC4">
        <w:t xml:space="preserve"> tasks</w:t>
      </w:r>
      <w:r w:rsidR="00844AF8">
        <w:t xml:space="preserve"> used</w:t>
      </w:r>
      <w:r w:rsidR="0012172A">
        <w:t xml:space="preserve"> </w:t>
      </w:r>
      <w:r w:rsidR="00C264F3">
        <w:t>to study object size processing in</w:t>
      </w:r>
      <w:r w:rsidR="0012172A">
        <w:t xml:space="preserve"> adults</w:t>
      </w:r>
      <w:ins w:id="163" w:author="Long, Bria Lorelle" w:date="2017-11-30T17:54:00Z">
        <w:r w:rsidR="006D0F87">
          <w:t xml:space="preserve"> (i.e., visual search and </w:t>
        </w:r>
      </w:ins>
      <w:ins w:id="164" w:author="Long, Bria Lorelle" w:date="2017-11-30T18:02:00Z">
        <w:r w:rsidR="00D13AE9">
          <w:t>S</w:t>
        </w:r>
      </w:ins>
      <w:ins w:id="165" w:author="Long, Bria Lorelle" w:date="2017-11-30T17:54:00Z">
        <w:r w:rsidR="006D0F87">
          <w:t>ize-</w:t>
        </w:r>
      </w:ins>
      <w:ins w:id="166" w:author="Long, Bria Lorelle" w:date="2017-11-30T18:02:00Z">
        <w:r w:rsidR="00D13AE9">
          <w:t>S</w:t>
        </w:r>
      </w:ins>
      <w:ins w:id="167" w:author="Long, Bria Lorelle" w:date="2017-11-30T17:54:00Z">
        <w:r w:rsidR="006D0F87">
          <w:t>troop paradigms).</w:t>
        </w:r>
      </w:ins>
      <w:del w:id="168" w:author="Long, Bria Lorelle" w:date="2017-11-30T17:54:00Z">
        <w:r w:rsidR="0012172A" w:rsidDel="006D0F87">
          <w:delText>.</w:delText>
        </w:r>
      </w:del>
      <w:r w:rsidR="0012172A">
        <w:t xml:space="preserve"> </w:t>
      </w:r>
      <w:r w:rsidR="00C208CF">
        <w:t xml:space="preserve"> The present experiments seek to establish </w:t>
      </w:r>
      <w:r w:rsidR="000E2FC4">
        <w:t>whether preschool</w:t>
      </w:r>
      <w:r w:rsidR="00C208CF">
        <w:t xml:space="preserve">ers, like adults, </w:t>
      </w:r>
      <w:r w:rsidR="009F072E">
        <w:t>automatically activate real-world size information when they see pictured objects</w:t>
      </w:r>
      <w:r w:rsidR="007129F4">
        <w:t xml:space="preserve">, </w:t>
      </w:r>
      <w:r w:rsidR="00C208CF">
        <w:t>even when that information is task-irrelevant</w:t>
      </w:r>
      <w:ins w:id="169" w:author="Long, Bria Lorelle" w:date="2017-11-30T17:53:00Z">
        <w:r w:rsidR="006D0F87">
          <w:t xml:space="preserve">, and, </w:t>
        </w:r>
      </w:ins>
      <w:ins w:id="170" w:author="Long, Bria Lorelle" w:date="2017-11-30T17:54:00Z">
        <w:r w:rsidR="006D0F87">
          <w:t>more speculatively, whether details of the data implicate mid-level perceptual processing as a locus of the obs</w:t>
        </w:r>
        <w:r w:rsidR="001C177F">
          <w:t>erved effects.</w:t>
        </w:r>
      </w:ins>
    </w:p>
    <w:p w14:paraId="5B0DC9BE" w14:textId="2AE805CB" w:rsidR="00214C2C" w:rsidDel="006D0F87" w:rsidRDefault="00C208CF" w:rsidP="00584FD1">
      <w:pPr>
        <w:spacing w:line="480" w:lineRule="auto"/>
        <w:ind w:firstLine="720"/>
        <w:rPr>
          <w:del w:id="171" w:author="Long, Bria Lorelle" w:date="2017-11-30T17:54:00Z"/>
        </w:rPr>
      </w:pPr>
      <w:del w:id="172" w:author="Long, Bria Lorelle" w:date="2017-11-30T17:53:00Z">
        <w:r w:rsidDel="006D0F87">
          <w:delText xml:space="preserve">, and whether details of the data </w:delText>
        </w:r>
        <w:r w:rsidR="007129F4" w:rsidDel="006D0F87">
          <w:delText>implicate mid-level perceptual processing as the locus of the effect.</w:delText>
        </w:r>
      </w:del>
    </w:p>
    <w:p w14:paraId="140D30E6" w14:textId="55238856" w:rsidR="00D13AE9" w:rsidRDefault="002112EC" w:rsidP="00584FD1">
      <w:pPr>
        <w:spacing w:line="480" w:lineRule="auto"/>
        <w:ind w:firstLine="720"/>
        <w:rPr>
          <w:ins w:id="173" w:author="Long, Bria Lorelle" w:date="2017-11-30T18:03:00Z"/>
        </w:rPr>
      </w:pPr>
      <w:del w:id="174" w:author="Long, Bria Lorelle" w:date="2017-11-30T18:09:00Z">
        <w:r w:rsidDel="00C259D7">
          <w:delText xml:space="preserve">On the one hand, it seems plausible that </w:delText>
        </w:r>
        <w:r w:rsidR="000A08E3" w:rsidDel="00C259D7">
          <w:delText xml:space="preserve">real-world size processing in preschoolers will resemble </w:delText>
        </w:r>
        <w:r w:rsidR="008E0C8C" w:rsidDel="00C259D7">
          <w:delText xml:space="preserve">that of </w:delText>
        </w:r>
        <w:r w:rsidR="000A08E3" w:rsidDel="00C259D7">
          <w:delText xml:space="preserve">adults, as </w:delText>
        </w:r>
        <w:r w:rsidDel="00C259D7">
          <w:delText>s</w:delText>
        </w:r>
        <w:r w:rsidR="009F072E" w:rsidDel="00C259D7">
          <w:delText>everal</w:delText>
        </w:r>
      </w:del>
      <w:ins w:id="175" w:author="Long, Bria Lorelle" w:date="2017-11-30T18:09:00Z">
        <w:r w:rsidR="00C259D7">
          <w:t>Several</w:t>
        </w:r>
      </w:ins>
      <w:r w:rsidR="009F072E">
        <w:t xml:space="preserve"> lines of evidence suggest that</w:t>
      </w:r>
      <w:r w:rsidR="00237F2A">
        <w:t xml:space="preserve"> both </w:t>
      </w:r>
      <w:r w:rsidR="006B3FB7">
        <w:t>infants</w:t>
      </w:r>
      <w:r w:rsidR="009F072E">
        <w:t xml:space="preserve"> and </w:t>
      </w:r>
      <w:r w:rsidR="006B3FB7">
        <w:t>young children</w:t>
      </w:r>
      <w:r w:rsidR="009F072E">
        <w:t xml:space="preserve"> </w:t>
      </w:r>
      <w:r>
        <w:t>encode</w:t>
      </w:r>
      <w:r w:rsidR="009F072E">
        <w:t xml:space="preserve"> the real-world sizes of objects. </w:t>
      </w:r>
      <w:ins w:id="176" w:author="Long, Bria Lorelle" w:date="2017-11-30T18:02:00Z">
        <w:r w:rsidR="001C177F">
          <w:t>E</w:t>
        </w:r>
        <w:r w:rsidR="00D13AE9">
          <w:t xml:space="preserve">ven newborns can tell the real-word size of an object they are interacting </w:t>
        </w:r>
      </w:ins>
      <w:r w:rsidR="00D13AE9">
        <w:t>with, and coordinate their grip appropriately (Sl</w:t>
      </w:r>
      <w:r w:rsidR="00D04B11">
        <w:t>ater, Mattock, &amp; Brown, 1990</w:t>
      </w:r>
      <w:r w:rsidR="00D13AE9">
        <w:t xml:space="preserve">). By around </w:t>
      </w:r>
      <w:r w:rsidR="006B3FB7">
        <w:t>7</w:t>
      </w:r>
      <w:r w:rsidR="0006047F">
        <w:t xml:space="preserve"> </w:t>
      </w:r>
      <w:r w:rsidR="006B3FB7">
        <w:t>months</w:t>
      </w:r>
      <w:r w:rsidR="0006047F">
        <w:t xml:space="preserve"> </w:t>
      </w:r>
      <w:r w:rsidR="006B3FB7">
        <w:t xml:space="preserve">of age, infants </w:t>
      </w:r>
      <w:r w:rsidR="00063C71">
        <w:t xml:space="preserve">can use the typical </w:t>
      </w:r>
      <w:r w:rsidR="006B3FB7">
        <w:t xml:space="preserve">sizes of familiar objects (i.e., faces) </w:t>
      </w:r>
      <w:r w:rsidR="00063C71">
        <w:t xml:space="preserve">as a monocular </w:t>
      </w:r>
      <w:r w:rsidR="006B3FB7">
        <w:t>depth</w:t>
      </w:r>
      <w:r w:rsidR="00063C71">
        <w:t xml:space="preserve"> cue (</w:t>
      </w:r>
      <w:r w:rsidR="00063C71" w:rsidRPr="00063C71">
        <w:rPr>
          <w:rFonts w:ascii="Cambria" w:hAnsi="Cambria"/>
        </w:rPr>
        <w:t>Yonas, Pettersen, &amp; Granrud</w:t>
      </w:r>
      <w:r w:rsidR="00063C71">
        <w:rPr>
          <w:rFonts w:ascii="Cambria" w:hAnsi="Cambria"/>
        </w:rPr>
        <w:t>, 1982).</w:t>
      </w:r>
      <w:r w:rsidR="006B3FB7">
        <w:t xml:space="preserve"> </w:t>
      </w:r>
      <w:r w:rsidR="00D13AE9">
        <w:t xml:space="preserve">Further, </w:t>
      </w:r>
      <w:r w:rsidR="00F13F25">
        <w:t>7</w:t>
      </w:r>
      <w:r w:rsidR="006B3FB7">
        <w:t>-month-olds appear to learn and use this information rapidly</w:t>
      </w:r>
      <w:r w:rsidR="0006047F">
        <w:t>;</w:t>
      </w:r>
      <w:r w:rsidR="006B3FB7">
        <w:t xml:space="preserve"> </w:t>
      </w:r>
      <w:r w:rsidR="0006047F">
        <w:t>a</w:t>
      </w:r>
      <w:r w:rsidR="002D09A4">
        <w:t xml:space="preserve">fter </w:t>
      </w:r>
      <w:r w:rsidR="0006047F">
        <w:t>playing</w:t>
      </w:r>
      <w:r w:rsidR="009F072E">
        <w:t xml:space="preserve"> with two small</w:t>
      </w:r>
      <w:r w:rsidR="008D1A48">
        <w:t xml:space="preserve"> novel</w:t>
      </w:r>
      <w:r w:rsidR="009F072E">
        <w:t xml:space="preserve"> objects, one of which was bigger than the other, they used the information about which object was bigger as a </w:t>
      </w:r>
      <w:r>
        <w:t xml:space="preserve">monocular </w:t>
      </w:r>
      <w:r w:rsidR="009F072E">
        <w:t>depth cue (Granrud, Haake, &amp; Yonas, 1985).</w:t>
      </w:r>
      <w:r w:rsidR="006B3FB7">
        <w:t xml:space="preserve"> </w:t>
      </w:r>
      <w:r w:rsidR="009F072E">
        <w:t xml:space="preserve"> </w:t>
      </w:r>
      <w:ins w:id="177" w:author="Long, Bria Lorelle" w:date="2018-01-17T09:18:00Z">
        <w:r w:rsidR="00D3773A">
          <w:t>And b</w:t>
        </w:r>
      </w:ins>
      <w:del w:id="178" w:author="Long, Bria Lorelle" w:date="2018-01-17T09:18:00Z">
        <w:r w:rsidR="009F072E" w:rsidDel="00D3773A">
          <w:delText>B</w:delText>
        </w:r>
      </w:del>
      <w:r w:rsidR="009F072E">
        <w:t xml:space="preserve">y </w:t>
      </w:r>
      <w:r w:rsidR="008C629E">
        <w:t xml:space="preserve">2.5 years of age, </w:t>
      </w:r>
      <w:r w:rsidR="009F072E">
        <w:t xml:space="preserve">children </w:t>
      </w:r>
      <w:r w:rsidR="005645D9">
        <w:t xml:space="preserve">can say when an object is “big” or “little” </w:t>
      </w:r>
      <w:r w:rsidR="008C629E">
        <w:t xml:space="preserve">with respect </w:t>
      </w:r>
      <w:r w:rsidR="005645D9">
        <w:t>to other objects of the same kind</w:t>
      </w:r>
      <w:r>
        <w:t xml:space="preserve"> (e.g., mittens)</w:t>
      </w:r>
      <w:r w:rsidR="009F072E">
        <w:t>, indicating that they represent the average sizes of</w:t>
      </w:r>
      <w:r>
        <w:t xml:space="preserve"> some</w:t>
      </w:r>
      <w:r w:rsidR="009F072E">
        <w:t xml:space="preserve"> </w:t>
      </w:r>
      <w:r>
        <w:t>categories</w:t>
      </w:r>
      <w:r w:rsidR="009F072E">
        <w:t xml:space="preserve"> </w:t>
      </w:r>
      <w:r w:rsidR="005645D9">
        <w:t xml:space="preserve">(Ebeling &amp; Gelman, 1988; Gelman &amp; Ebeling, 1989). </w:t>
      </w:r>
    </w:p>
    <w:p w14:paraId="775C2376" w14:textId="30D7F528" w:rsidR="00C259D7" w:rsidRDefault="00F13F25" w:rsidP="00584FD1">
      <w:pPr>
        <w:spacing w:line="480" w:lineRule="auto"/>
        <w:ind w:firstLine="720"/>
        <w:rPr>
          <w:ins w:id="179" w:author="Long, Bria Lorelle" w:date="2017-11-30T18:09:00Z"/>
        </w:rPr>
      </w:pPr>
      <w:ins w:id="180" w:author="Long, Bria Lorelle" w:date="2018-01-17T09:17:00Z">
        <w:r>
          <w:t>Yet none</w:t>
        </w:r>
      </w:ins>
      <w:ins w:id="181" w:author="Long, Bria Lorelle" w:date="2017-11-30T18:03:00Z">
        <w:r w:rsidR="00D13AE9">
          <w:t xml:space="preserve"> of these studies address whether infants make a categorical distinction between s</w:t>
        </w:r>
        <w:r w:rsidR="00C259D7">
          <w:t xml:space="preserve">mall objects </w:t>
        </w:r>
      </w:ins>
      <w:ins w:id="182" w:author="Long, Bria Lorelle" w:date="2018-01-17T09:18:00Z">
        <w:r w:rsidR="00D3773A">
          <w:t>vs. big</w:t>
        </w:r>
      </w:ins>
      <w:ins w:id="183" w:author="Long, Bria Lorelle" w:date="2017-11-30T18:03:00Z">
        <w:r w:rsidR="00D13AE9">
          <w:t xml:space="preserve"> objects</w:t>
        </w:r>
      </w:ins>
      <w:ins w:id="184" w:author="Long, Bria Lorelle" w:date="2017-11-30T18:07:00Z">
        <w:r w:rsidR="00C259D7">
          <w:t xml:space="preserve"> as classes</w:t>
        </w:r>
      </w:ins>
      <w:ins w:id="185" w:author="Long, Bria Lorelle" w:date="2017-11-30T18:03:00Z">
        <w:r w:rsidR="00D13AE9">
          <w:t>.</w:t>
        </w:r>
      </w:ins>
      <w:r w:rsidR="000A08E3">
        <w:t xml:space="preserve"> </w:t>
      </w:r>
      <w:del w:id="186" w:author="Long, Bria Lorelle" w:date="2017-11-30T18:03:00Z">
        <w:r w:rsidR="006B3FB7" w:rsidDel="00D13AE9">
          <w:delText xml:space="preserve">In addition, </w:delText>
        </w:r>
        <w:r w:rsidR="00584FD1" w:rsidDel="00D13AE9">
          <w:delText>in a visual search task,</w:delText>
        </w:r>
      </w:del>
      <w:ins w:id="187" w:author="Long, Bria Lorelle" w:date="2017-11-30T18:03:00Z">
        <w:r w:rsidR="00D13AE9">
          <w:t xml:space="preserve"> Recently, we </w:t>
        </w:r>
      </w:ins>
      <w:ins w:id="188" w:author="Long, Bria Lorelle" w:date="2018-01-17T09:19:00Z">
        <w:r w:rsidR="00D3773A">
          <w:t>adapted the visual search paradigms for preschoolers and found</w:t>
        </w:r>
      </w:ins>
      <w:ins w:id="189" w:author="Long, Bria Lorelle" w:date="2018-01-16T15:49:00Z">
        <w:r w:rsidR="00522093">
          <w:t xml:space="preserve"> visual search advantages for both animacy and object size</w:t>
        </w:r>
      </w:ins>
      <w:ins w:id="190" w:author="Long, Bria Lorelle" w:date="2018-01-17T09:19:00Z">
        <w:r w:rsidR="00D3773A">
          <w:t>, suggesting that preschoolers distinguish small vs. big objects as classes</w:t>
        </w:r>
      </w:ins>
      <w:ins w:id="191" w:author="Long, Bria Lorelle" w:date="2017-11-30T18:03:00Z">
        <w:r w:rsidR="009F0526">
          <w:t xml:space="preserve"> (Long et al., 2016; 2017</w:t>
        </w:r>
      </w:ins>
      <w:ins w:id="192" w:author="Long, Bria Lorelle" w:date="2017-12-01T13:42:00Z">
        <w:r w:rsidR="009F0526">
          <w:t xml:space="preserve">; </w:t>
        </w:r>
      </w:ins>
      <w:del w:id="193" w:author="Long, Bria Lorelle" w:date="2017-11-30T18:03:00Z">
        <w:r w:rsidR="00584FD1" w:rsidDel="00D13AE9">
          <w:delText xml:space="preserve"> </w:delText>
        </w:r>
      </w:del>
      <w:del w:id="194" w:author="Long, Bria Lorelle" w:date="2017-11-30T18:07:00Z">
        <w:r w:rsidR="00584FD1" w:rsidDel="00C259D7">
          <w:delText>p</w:delText>
        </w:r>
      </w:del>
      <w:del w:id="195" w:author="Long, Bria Lorelle" w:date="2017-12-01T13:42:00Z">
        <w:r w:rsidR="00584FD1" w:rsidDel="009F0526">
          <w:delText xml:space="preserve">reschoolers find targets </w:delText>
        </w:r>
      </w:del>
      <w:del w:id="196" w:author="Long, Bria Lorelle" w:date="2017-11-30T18:08:00Z">
        <w:r w:rsidR="00584FD1" w:rsidDel="00C259D7">
          <w:delText>faster when distractors are depicted object</w:delText>
        </w:r>
        <w:r w:rsidR="0085370D" w:rsidDel="00C259D7">
          <w:delText xml:space="preserve">s of </w:delText>
        </w:r>
        <w:r w:rsidR="008E54BB" w:rsidDel="00C259D7">
          <w:delText xml:space="preserve">a </w:delText>
        </w:r>
        <w:r w:rsidR="0085370D" w:rsidDel="00C259D7">
          <w:delText>different real-world size</w:delText>
        </w:r>
        <w:r w:rsidR="008E54BB" w:rsidDel="00C259D7">
          <w:delText xml:space="preserve"> than the target</w:delText>
        </w:r>
        <w:r w:rsidR="0085370D" w:rsidDel="00C259D7">
          <w:delText xml:space="preserve">, as do adults </w:delText>
        </w:r>
      </w:del>
      <w:del w:id="197" w:author="Long, Bria Lorelle" w:date="2017-12-01T13:42:00Z">
        <w:r w:rsidR="0085370D" w:rsidDel="009F0526">
          <w:delText>(</w:delText>
        </w:r>
      </w:del>
      <w:r w:rsidR="0085370D">
        <w:t>Long</w:t>
      </w:r>
      <w:r w:rsidR="00743419">
        <w:t>, Moher, Konkle,</w:t>
      </w:r>
      <w:del w:id="198" w:author="Long, Bria Lorelle" w:date="2017-12-01T13:42:00Z">
        <w:r w:rsidR="00743419" w:rsidDel="009F0526">
          <w:delText xml:space="preserve"> Alvarez,</w:delText>
        </w:r>
      </w:del>
      <w:r w:rsidR="00743419">
        <w:t xml:space="preserve"> &amp; Carey,</w:t>
      </w:r>
      <w:r w:rsidR="0085370D">
        <w:t xml:space="preserve"> </w:t>
      </w:r>
      <w:del w:id="199" w:author="Long, Bria Lorelle" w:date="2017-11-30T18:08:00Z">
        <w:r w:rsidR="00760626" w:rsidDel="00C259D7">
          <w:delText>2015</w:delText>
        </w:r>
      </w:del>
      <w:ins w:id="200" w:author="Long, Bria Lorelle" w:date="2017-11-30T18:08:00Z">
        <w:r w:rsidR="00C259D7">
          <w:t xml:space="preserve">under </w:t>
        </w:r>
      </w:ins>
      <w:ins w:id="201" w:author="Long, Bria Lorelle" w:date="2017-12-01T11:45:00Z">
        <w:r w:rsidR="0051443F">
          <w:t>review</w:t>
        </w:r>
      </w:ins>
      <w:r w:rsidR="0085370D">
        <w:t xml:space="preserve">). </w:t>
      </w:r>
      <w:commentRangeStart w:id="202"/>
      <w:r w:rsidR="0085370D">
        <w:t>In</w:t>
      </w:r>
      <w:commentRangeEnd w:id="202"/>
      <w:r w:rsidR="0051443F">
        <w:rPr>
          <w:rStyle w:val="CommentReference"/>
        </w:rPr>
        <w:commentReference w:id="202"/>
      </w:r>
      <w:r w:rsidR="0085370D">
        <w:t xml:space="preserve"> other words, real-world size appears to be </w:t>
      </w:r>
      <w:r w:rsidR="00584FD1">
        <w:t>reflected in</w:t>
      </w:r>
      <w:r w:rsidR="00063C71">
        <w:t xml:space="preserve"> perceptual similarity</w:t>
      </w:r>
      <w:ins w:id="203" w:author="Long, Bria Lorelle" w:date="2018-01-17T09:19:00Z">
        <w:r w:rsidR="004021AF">
          <w:t xml:space="preserve"> computations</w:t>
        </w:r>
      </w:ins>
      <w:r w:rsidR="00063C71">
        <w:t xml:space="preserve"> </w:t>
      </w:r>
      <w:r w:rsidR="0085370D">
        <w:t>by the preschool years</w:t>
      </w:r>
      <w:r w:rsidR="00063C71">
        <w:t xml:space="preserve">, </w:t>
      </w:r>
      <w:r w:rsidR="00584FD1">
        <w:t xml:space="preserve">as it is in </w:t>
      </w:r>
      <w:r w:rsidR="0085370D">
        <w:t>adulthood</w:t>
      </w:r>
      <w:r w:rsidR="00584FD1">
        <w:t xml:space="preserve"> </w:t>
      </w:r>
      <w:r w:rsidR="00063C71">
        <w:t>(</w:t>
      </w:r>
      <w:r w:rsidR="00584FD1">
        <w:t>Long et al</w:t>
      </w:r>
      <w:r w:rsidR="0085370D">
        <w:t>., 2016</w:t>
      </w:r>
      <w:r w:rsidR="00584FD1">
        <w:t xml:space="preserve">). </w:t>
      </w:r>
    </w:p>
    <w:p w14:paraId="742B1340" w14:textId="44247A8C" w:rsidR="005645D9" w:rsidDel="00C259D7" w:rsidRDefault="00584FD1" w:rsidP="00584FD1">
      <w:pPr>
        <w:spacing w:line="480" w:lineRule="auto"/>
        <w:ind w:firstLine="720"/>
        <w:rPr>
          <w:del w:id="204" w:author="Long, Bria Lorelle" w:date="2017-11-30T18:09:00Z"/>
        </w:rPr>
      </w:pPr>
      <w:del w:id="205" w:author="Long, Bria Lorelle" w:date="2017-11-30T18:08:00Z">
        <w:r w:rsidDel="00C259D7">
          <w:delText>Thus,</w:delText>
        </w:r>
        <w:r w:rsidR="00063C71" w:rsidDel="00C259D7">
          <w:delText xml:space="preserve"> multiple lines of evidence suggest that </w:delText>
        </w:r>
        <w:r w:rsidDel="00C259D7">
          <w:delText xml:space="preserve">preschoolers could already exhibit adult-like perceptual representations of real-world object size. </w:delText>
        </w:r>
        <w:r w:rsidR="000A08E3" w:rsidDel="00C259D7">
          <w:delText xml:space="preserve">On the other hand, relative to adults, preschoolers have considerably less experience viewing, categorizing, and manipulating objects. </w:delText>
        </w:r>
        <w:r w:rsidR="008712BA" w:rsidDel="00C259D7">
          <w:delText>Indeed</w:delText>
        </w:r>
        <w:r w:rsidR="000A08E3" w:rsidDel="00C259D7">
          <w:delText>, even</w:delText>
        </w:r>
      </w:del>
      <w:ins w:id="206" w:author="Long, Bria Lorelle" w:date="2018-01-17T09:20:00Z">
        <w:r w:rsidR="00A00B79">
          <w:t>Nonetheless</w:t>
        </w:r>
      </w:ins>
      <w:ins w:id="207" w:author="Long, Bria Lorelle" w:date="2017-11-30T18:08:00Z">
        <w:r w:rsidR="00C259D7">
          <w:t>, even</w:t>
        </w:r>
      </w:ins>
      <w:r w:rsidR="000A08E3">
        <w:t xml:space="preserve"> if children have encoded the real-world size of a given category, they may not </w:t>
      </w:r>
      <w:r w:rsidR="000921EF">
        <w:t xml:space="preserve">automatically </w:t>
      </w:r>
      <w:r w:rsidR="000A08E3">
        <w:t>activate this information when they see a pictured exemplar from this category. In other words, real-world size may not yet be automatically activated when preschoolers see pictured objects</w:t>
      </w:r>
      <w:r w:rsidR="00063C71">
        <w:t xml:space="preserve">. </w:t>
      </w:r>
      <w:ins w:id="208" w:author="Long, Bria Lorelle" w:date="2017-11-30T18:09:00Z">
        <w:r w:rsidR="00C259D7">
          <w:t xml:space="preserve"> </w:t>
        </w:r>
      </w:ins>
    </w:p>
    <w:p w14:paraId="547ACDD2" w14:textId="6EA4A362" w:rsidR="00FB418F" w:rsidDel="00C259D7" w:rsidRDefault="008C629E">
      <w:pPr>
        <w:spacing w:line="480" w:lineRule="auto"/>
        <w:rPr>
          <w:del w:id="209" w:author="Long, Bria Lorelle" w:date="2017-11-30T18:09:00Z"/>
        </w:rPr>
        <w:pPrChange w:id="210" w:author="Long, Bria Lorelle" w:date="2017-11-30T18:09:00Z">
          <w:pPr>
            <w:spacing w:line="480" w:lineRule="auto"/>
            <w:ind w:firstLine="720"/>
          </w:pPr>
        </w:pPrChange>
      </w:pPr>
      <w:del w:id="211" w:author="Long, Bria Lorelle" w:date="2017-11-30T18:09:00Z">
        <w:r w:rsidDel="00C259D7">
          <w:delText xml:space="preserve">The Size-Stroop </w:delText>
        </w:r>
        <w:r w:rsidR="002112EC" w:rsidDel="00C259D7">
          <w:delText xml:space="preserve">paradigm </w:delText>
        </w:r>
        <w:r w:rsidDel="00C259D7">
          <w:delText xml:space="preserve">has been used to </w:delText>
        </w:r>
        <w:r w:rsidR="00347876" w:rsidDel="00C259D7">
          <w:delText xml:space="preserve">ask </w:delText>
        </w:r>
        <w:r w:rsidDel="00C259D7">
          <w:delText xml:space="preserve">whether adults automatically activate real-world size information when they see </w:delText>
        </w:r>
        <w:r w:rsidR="000E3FD3" w:rsidDel="00C259D7">
          <w:delText xml:space="preserve">a depicted </w:delText>
        </w:r>
        <w:r w:rsidDel="00C259D7">
          <w:delText xml:space="preserve">object </w:delText>
        </w:r>
        <w:r w:rsidR="005645D9" w:rsidDel="00C259D7">
          <w:delText>(Konkle &amp; Oliva, 2012</w:delText>
        </w:r>
        <w:r w:rsidR="00375C58" w:rsidDel="00C259D7">
          <w:delText>a</w:delText>
        </w:r>
        <w:r w:rsidR="005645D9" w:rsidDel="00C259D7">
          <w:delText>).</w:delText>
        </w:r>
        <w:r w:rsidR="000E3FD3" w:rsidDel="00C259D7">
          <w:delText xml:space="preserve"> </w:delText>
        </w:r>
        <w:r w:rsidR="00DE0DAA" w:rsidDel="00C259D7">
          <w:delText>In this task, a</w:delText>
        </w:r>
        <w:r w:rsidR="005645D9" w:rsidDel="00C259D7">
          <w:delText xml:space="preserve">dults are asked to make a </w:delText>
        </w:r>
        <w:r w:rsidR="005645D9" w:rsidRPr="000E3FD3" w:rsidDel="00C259D7">
          <w:rPr>
            <w:i/>
          </w:rPr>
          <w:delText>visual</w:delText>
        </w:r>
        <w:r w:rsidR="005645D9" w:rsidDel="00C259D7">
          <w:delText xml:space="preserve"> size judgment about which of two images is bigger (or smaller) on the screen,</w:delText>
        </w:r>
        <w:r w:rsidR="00DE0DAA" w:rsidDel="00C259D7">
          <w:delText xml:space="preserve"> </w:delText>
        </w:r>
        <w:r w:rsidR="005645D9" w:rsidDel="00C259D7">
          <w:delText xml:space="preserve">while ignoring </w:delText>
        </w:r>
        <w:r w:rsidDel="00C259D7">
          <w:delText>the objects</w:delText>
        </w:r>
        <w:r w:rsidR="00631096" w:rsidDel="00C259D7">
          <w:delText>’</w:delText>
        </w:r>
        <w:r w:rsidDel="00C259D7">
          <w:delText xml:space="preserve"> </w:delText>
        </w:r>
        <w:r w:rsidR="005645D9" w:rsidDel="00C259D7">
          <w:delText>size</w:delText>
        </w:r>
        <w:r w:rsidDel="00C259D7">
          <w:delText>s</w:delText>
        </w:r>
        <w:r w:rsidR="005645D9" w:rsidDel="00C259D7">
          <w:delText xml:space="preserve"> in the real</w:delText>
        </w:r>
        <w:r w:rsidR="008E54BB" w:rsidDel="00C259D7">
          <w:delText xml:space="preserve"> </w:delText>
        </w:r>
        <w:r w:rsidR="005645D9" w:rsidDel="00C259D7">
          <w:delText xml:space="preserve">world. Critically, adults are </w:delText>
        </w:r>
        <w:r w:rsidR="00137499" w:rsidDel="00C259D7">
          <w:delText xml:space="preserve">slower </w:delText>
        </w:r>
        <w:r w:rsidR="00DE0DAA" w:rsidDel="00C259D7">
          <w:delText xml:space="preserve">and </w:delText>
        </w:r>
        <w:r w:rsidR="00137499" w:rsidDel="00C259D7">
          <w:delText>less</w:delText>
        </w:r>
        <w:r w:rsidR="00DE0DAA" w:rsidDel="00C259D7">
          <w:delText xml:space="preserve"> accurate </w:delText>
        </w:r>
        <w:r w:rsidR="005645D9" w:rsidDel="00C259D7">
          <w:delText xml:space="preserve">at making visual size judgments when the </w:delText>
        </w:r>
        <w:r w:rsidDel="00C259D7">
          <w:delText>image</w:delText>
        </w:r>
        <w:r w:rsidR="000921EF" w:rsidDel="00C259D7">
          <w:delText>s relative</w:delText>
        </w:r>
        <w:r w:rsidDel="00C259D7">
          <w:delText xml:space="preserve"> </w:delText>
        </w:r>
        <w:r w:rsidR="005645D9" w:rsidDel="00C259D7">
          <w:delText xml:space="preserve">visual sizes </w:delText>
        </w:r>
        <w:r w:rsidR="00137499" w:rsidDel="00C259D7">
          <w:delText xml:space="preserve">are </w:delText>
        </w:r>
        <w:r w:rsidR="005645D9" w:rsidDel="00C259D7">
          <w:delText xml:space="preserve">incongruent </w:delText>
        </w:r>
        <w:r w:rsidR="00ED0153" w:rsidDel="00C259D7">
          <w:delText xml:space="preserve">with the </w:delText>
        </w:r>
        <w:r w:rsidR="000921EF" w:rsidDel="00C259D7">
          <w:delText xml:space="preserve">relative </w:delText>
        </w:r>
        <w:r w:rsidR="00ED0153" w:rsidDel="00C259D7">
          <w:delText xml:space="preserve">real-world sizes of the depicted objects </w:delText>
        </w:r>
        <w:r w:rsidR="005645D9" w:rsidDel="00C259D7">
          <w:delText xml:space="preserve">(i.e., a big picture of a </w:delText>
        </w:r>
        <w:r w:rsidR="000A08E3" w:rsidDel="00C259D7">
          <w:delText xml:space="preserve">teapot </w:delText>
        </w:r>
        <w:r w:rsidR="005645D9" w:rsidDel="00C259D7">
          <w:delText xml:space="preserve">and a small picture of a </w:delText>
        </w:r>
        <w:r w:rsidR="000A08E3" w:rsidDel="00C259D7">
          <w:delText>gazebo</w:delText>
        </w:r>
        <w:r w:rsidR="005645D9" w:rsidDel="00C259D7">
          <w:delText>)</w:delText>
        </w:r>
        <w:r w:rsidR="00137499" w:rsidDel="00C259D7">
          <w:delText xml:space="preserve"> versus when they </w:delText>
        </w:r>
        <w:r w:rsidR="00D821CD" w:rsidDel="00C259D7">
          <w:delText xml:space="preserve">are </w:delText>
        </w:r>
        <w:r w:rsidDel="00C259D7">
          <w:delText>congruent</w:delText>
        </w:r>
        <w:r w:rsidR="00137499" w:rsidDel="00C259D7">
          <w:delText xml:space="preserve"> with their real-world sizes (i.e., a big picture of a </w:delText>
        </w:r>
        <w:r w:rsidR="000A08E3" w:rsidDel="00C259D7">
          <w:delText>gazebo</w:delText>
        </w:r>
        <w:r w:rsidR="00063C71" w:rsidDel="00C259D7">
          <w:delText xml:space="preserve"> </w:delText>
        </w:r>
        <w:r w:rsidR="00137499" w:rsidDel="00C259D7">
          <w:delText xml:space="preserve">and a small picture of a </w:delText>
        </w:r>
        <w:r w:rsidR="000A08E3" w:rsidDel="00C259D7">
          <w:delText>teapot</w:delText>
        </w:r>
        <w:r w:rsidR="008E54BB" w:rsidDel="00C259D7">
          <w:delText xml:space="preserve">; </w:delText>
        </w:r>
        <w:r w:rsidR="005645D9" w:rsidDel="00C259D7">
          <w:delText>see Figure 1</w:delText>
        </w:r>
        <w:r w:rsidR="0085370D" w:rsidDel="00C259D7">
          <w:delText>,</w:delText>
        </w:r>
        <w:r w:rsidR="002112EC" w:rsidDel="00C259D7">
          <w:delText xml:space="preserve"> left panel, </w:delText>
        </w:r>
        <w:r w:rsidR="002B53C6" w:rsidDel="00C259D7">
          <w:delText>Konkle &amp; Oliva, 2012a</w:delText>
        </w:r>
        <w:r w:rsidR="005645D9" w:rsidDel="00C259D7">
          <w:delText>). Thus, even though real-world size information is task-irrelevant, it is automatically activated and interferes with adults’ ability to make visual size judgments.</w:delText>
        </w:r>
        <w:r w:rsidR="00943F18" w:rsidDel="00C259D7">
          <w:delText xml:space="preserve"> </w:delText>
        </w:r>
      </w:del>
    </w:p>
    <w:p w14:paraId="7F6BFF09" w14:textId="5F5D741A" w:rsidR="00FB418F" w:rsidDel="006D0F87" w:rsidRDefault="00FB418F">
      <w:pPr>
        <w:spacing w:line="480" w:lineRule="auto"/>
        <w:rPr>
          <w:del w:id="212" w:author="Long, Bria Lorelle" w:date="2017-11-30T17:55:00Z"/>
          <w:i/>
          <w:sz w:val="20"/>
          <w:szCs w:val="20"/>
        </w:rPr>
      </w:pPr>
      <w:del w:id="213" w:author="Long, Bria Lorelle" w:date="2017-11-30T17:55:00Z">
        <w:r w:rsidRPr="00E9470A" w:rsidDel="006D0F87">
          <w:rPr>
            <w:i/>
            <w:noProof/>
            <w:sz w:val="20"/>
            <w:szCs w:val="20"/>
            <w:rPrChange w:id="214" w:author="Unknown">
              <w:rPr>
                <w:noProof/>
              </w:rPr>
            </w:rPrChange>
          </w:rPr>
          <w:drawing>
            <wp:inline distT="0" distB="0" distL="0" distR="0" wp14:anchorId="187CC100" wp14:editId="1986B1BE">
              <wp:extent cx="5143500" cy="2070380"/>
              <wp:effectExtent l="0" t="0" r="0" b="0"/>
              <wp:docPr id="1" name="Picture 1" descr="Untitled:Users:Bria:Dropbox (Personal):Projects:DevStroop:KidStroop:Outputs:PaperFigures:Figure1_TexStroopExample:texstroop example v2.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Users:Bria:Dropbox (Personal):Projects:DevStroop:KidStroop:Outputs:PaperFigures:Figure1_TexStroopExample:texstroop example v2.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2070380"/>
                      </a:xfrm>
                      <a:prstGeom prst="rect">
                        <a:avLst/>
                      </a:prstGeom>
                      <a:noFill/>
                      <a:ln>
                        <a:noFill/>
                      </a:ln>
                    </pic:spPr>
                  </pic:pic>
                </a:graphicData>
              </a:graphic>
            </wp:inline>
          </w:drawing>
        </w:r>
      </w:del>
    </w:p>
    <w:p w14:paraId="6D23FBB8" w14:textId="3D1CD532" w:rsidR="00FB418F" w:rsidDel="006D0F87" w:rsidRDefault="00FB418F">
      <w:pPr>
        <w:spacing w:line="480" w:lineRule="auto"/>
        <w:rPr>
          <w:del w:id="215" w:author="Long, Bria Lorelle" w:date="2017-11-30T17:55:00Z"/>
          <w:i/>
          <w:sz w:val="20"/>
          <w:szCs w:val="20"/>
        </w:rPr>
        <w:pPrChange w:id="216" w:author="Long, Bria Lorelle" w:date="2017-11-30T18:09:00Z">
          <w:pPr/>
        </w:pPrChange>
      </w:pPr>
      <w:del w:id="217" w:author="Long, Bria Lorelle" w:date="2017-11-30T17:55:00Z">
        <w:r w:rsidDel="006D0F87">
          <w:rPr>
            <w:i/>
            <w:sz w:val="20"/>
            <w:szCs w:val="20"/>
          </w:rPr>
          <w:delText xml:space="preserve">Figure 1. An example of an incongruent Size-Stroop display with recognizable objects (left) and unrecognizable, texturized versions of these same objects (Long et al., 2016).  Participants make a visual size judgment about which image is smaller/bigger on the screen. </w:delText>
        </w:r>
      </w:del>
    </w:p>
    <w:p w14:paraId="2628D9B3" w14:textId="77777777" w:rsidR="00FB418F" w:rsidDel="006D0F87" w:rsidRDefault="00FB418F">
      <w:pPr>
        <w:spacing w:line="480" w:lineRule="auto"/>
        <w:rPr>
          <w:del w:id="218" w:author="Long, Bria Lorelle" w:date="2017-11-30T17:55:00Z"/>
        </w:rPr>
        <w:pPrChange w:id="219" w:author="Long, Bria Lorelle" w:date="2017-11-30T18:09:00Z">
          <w:pPr>
            <w:spacing w:line="480" w:lineRule="auto"/>
            <w:ind w:firstLine="720"/>
          </w:pPr>
        </w:pPrChange>
      </w:pPr>
    </w:p>
    <w:p w14:paraId="3C31A4B0" w14:textId="20B26868" w:rsidR="008D1A48" w:rsidDel="00C259D7" w:rsidRDefault="006B3FB7">
      <w:pPr>
        <w:spacing w:line="480" w:lineRule="auto"/>
        <w:rPr>
          <w:del w:id="220" w:author="Long, Bria Lorelle" w:date="2017-11-30T18:09:00Z"/>
        </w:rPr>
        <w:pPrChange w:id="221" w:author="Long, Bria Lorelle" w:date="2017-11-30T18:09:00Z">
          <w:pPr>
            <w:spacing w:line="480" w:lineRule="auto"/>
            <w:ind w:firstLine="720"/>
          </w:pPr>
        </w:pPrChange>
      </w:pPr>
      <w:del w:id="222" w:author="Long, Bria Lorelle" w:date="2017-11-30T18:09:00Z">
        <w:r w:rsidDel="00C259D7">
          <w:delText>One might intuit that the recognition of a pictured object is a necessary step in the process of computing its real</w:delText>
        </w:r>
        <w:r w:rsidR="008E54BB" w:rsidDel="00C259D7">
          <w:delText>-</w:delText>
        </w:r>
        <w:r w:rsidDel="00C259D7">
          <w:delText xml:space="preserve">world size.  However, the Size-Stroop effect in adults does not depend on the basic-level identification of pictured objects (Long, Konkle, &amp; Alvarez, 2015):  even </w:delText>
        </w:r>
        <w:r w:rsidRPr="0085370D" w:rsidDel="00C259D7">
          <w:rPr>
            <w:i/>
          </w:rPr>
          <w:delText>unidentifiable</w:delText>
        </w:r>
        <w:r w:rsidDel="00C259D7">
          <w:delText xml:space="preserve">, texturized versions of objects still trigger a Size-Stroop effect in adults (see Figure 1, right panel). Thus, real-world size </w:delText>
        </w:r>
        <w:r w:rsidR="0085370D" w:rsidDel="00C259D7">
          <w:delText>can</w:delText>
        </w:r>
        <w:r w:rsidDel="00C259D7">
          <w:delText xml:space="preserve"> be computed directly from the mid-level perceptual features of objects</w:delText>
        </w:r>
        <w:r w:rsidR="000921EF" w:rsidDel="00C259D7">
          <w:delText xml:space="preserve">, such as </w:delText>
        </w:r>
        <w:r w:rsidR="00030E79" w:rsidDel="00C259D7">
          <w:delText>coarse</w:delText>
        </w:r>
        <w:r w:rsidR="000921EF" w:rsidDel="00C259D7">
          <w:delText xml:space="preserve"> shape, curvature, and textural complexity </w:delText>
        </w:r>
        <w:r w:rsidDel="00C259D7">
          <w:delText>(Long et al., 2016)</w:delText>
        </w:r>
        <w:r w:rsidR="000921EF" w:rsidDel="00C259D7">
          <w:delText>.  Consistent with this conclusion</w:delText>
        </w:r>
        <w:r w:rsidR="00030E79" w:rsidDel="00C259D7">
          <w:delText>,</w:delText>
        </w:r>
        <w:r w:rsidR="000921EF" w:rsidDel="00C259D7">
          <w:delText xml:space="preserve"> </w:delText>
        </w:r>
        <w:r w:rsidR="00545D27" w:rsidDel="00C259D7">
          <w:delText xml:space="preserve">brief </w:delText>
        </w:r>
        <w:r w:rsidR="00594D38" w:rsidDel="00C259D7">
          <w:delText xml:space="preserve">training with novel objects that do </w:delText>
        </w:r>
        <w:r w:rsidR="00594D38" w:rsidRPr="000B0EDA" w:rsidDel="00C259D7">
          <w:rPr>
            <w:i/>
          </w:rPr>
          <w:delText>not</w:delText>
        </w:r>
        <w:r w:rsidR="00594D38" w:rsidDel="00C259D7">
          <w:delText xml:space="preserve"> differ in mid-level features </w:delText>
        </w:r>
        <w:r w:rsidR="00E64357" w:rsidDel="00C259D7">
          <w:delText>(</w:delText>
        </w:r>
        <w:r w:rsidR="00594D38" w:rsidDel="00C259D7">
          <w:delText>but differ in real-world size</w:delText>
        </w:r>
        <w:r w:rsidR="00E64357" w:rsidDel="00C259D7">
          <w:delText>)</w:delText>
        </w:r>
        <w:r w:rsidR="00594D38" w:rsidDel="00C259D7">
          <w:delText xml:space="preserve"> does not induce a Size-Stroop effect (Konkle &amp; Oliva, 2012a). </w:delText>
        </w:r>
        <w:r w:rsidR="000921EF" w:rsidDel="00C259D7">
          <w:delText>That is, w</w:delText>
        </w:r>
        <w:r w:rsidR="00594D38" w:rsidDel="00C259D7">
          <w:delText>hen adults were trained on the real-world sizes of two</w:delText>
        </w:r>
        <w:r w:rsidR="00410FFE" w:rsidDel="00C259D7">
          <w:delText xml:space="preserve"> novel</w:delText>
        </w:r>
        <w:r w:rsidR="00594D38" w:rsidDel="00C259D7">
          <w:delText xml:space="preserve"> sets of legos, one of which was giant (and red and blue) versus miniature (and yellow and green), pictures of these legos did not induce a Size-Stroop </w:delText>
        </w:r>
        <w:r w:rsidR="00E64357" w:rsidDel="00C259D7">
          <w:delText>effect</w:delText>
        </w:r>
        <w:r w:rsidR="00594D38" w:rsidDel="00C259D7">
          <w:delText xml:space="preserve"> (Konkle &amp; Oliva, 2012a). </w:delText>
        </w:r>
        <w:r w:rsidR="00E64357" w:rsidDel="00C259D7">
          <w:delText>Taken together, these results suggest that</w:delText>
        </w:r>
        <w:r w:rsidR="00594D38" w:rsidDel="00C259D7">
          <w:delText xml:space="preserve"> mid-level perceptual features, such as curvature and texture, </w:delText>
        </w:r>
        <w:r w:rsidR="005211BC" w:rsidDel="00C259D7">
          <w:delText xml:space="preserve">can </w:delText>
        </w:r>
        <w:r w:rsidR="00594D38" w:rsidDel="00C259D7">
          <w:delText xml:space="preserve">serve as cues to whether a pictured object is big or small in the </w:delText>
        </w:r>
        <w:r w:rsidR="0008205E" w:rsidDel="00C259D7">
          <w:delText>real world</w:delText>
        </w:r>
        <w:r w:rsidR="00594D38" w:rsidDel="00C259D7">
          <w:delText>, even if this object is unrecognizable with respect to the object category at the basic-level.</w:delText>
        </w:r>
      </w:del>
    </w:p>
    <w:p w14:paraId="4E4F2E73" w14:textId="51246F8B" w:rsidR="009F0526" w:rsidDel="00CF3A1F" w:rsidRDefault="0008205E" w:rsidP="00C259D7">
      <w:pPr>
        <w:spacing w:line="480" w:lineRule="auto"/>
        <w:ind w:firstLine="720"/>
        <w:rPr>
          <w:ins w:id="223" w:author="Long, Bria Lorelle" w:date="2017-12-01T13:42:00Z"/>
          <w:del w:id="224" w:author="Susan Carey" w:date="2017-12-17T11:38:00Z"/>
        </w:rPr>
      </w:pPr>
      <w:r>
        <w:t xml:space="preserve">In </w:t>
      </w:r>
      <w:r w:rsidR="00943F18">
        <w:t>Experiments 1 &amp; 2</w:t>
      </w:r>
      <w:r w:rsidR="0085370D">
        <w:t xml:space="preserve">, </w:t>
      </w:r>
      <w:r w:rsidR="00943F18">
        <w:t xml:space="preserve">we </w:t>
      </w:r>
      <w:r w:rsidR="0085370D">
        <w:t>use the Size-Stroop task to investigate whether 3</w:t>
      </w:r>
      <w:r w:rsidR="0006047F">
        <w:t>-</w:t>
      </w:r>
      <w:r w:rsidR="0085370D">
        <w:t xml:space="preserve"> and 4</w:t>
      </w:r>
      <w:r w:rsidR="0006047F">
        <w:t>-</w:t>
      </w:r>
      <w:r w:rsidR="0085370D">
        <w:t xml:space="preserve">year-old children, like adults, automatically </w:t>
      </w:r>
      <w:r w:rsidR="00410FFE">
        <w:t xml:space="preserve">activate </w:t>
      </w:r>
      <w:r w:rsidR="0085370D">
        <w:t>the real-world size of pictured objects, even when this information is task</w:t>
      </w:r>
      <w:r w:rsidR="008D7D5C">
        <w:t>-</w:t>
      </w:r>
      <w:r w:rsidR="0085370D">
        <w:t xml:space="preserve">irrelevant. </w:t>
      </w:r>
    </w:p>
    <w:p w14:paraId="0791AF97" w14:textId="4EB5CB51" w:rsidR="008D7D5C" w:rsidRPr="00943F18" w:rsidRDefault="0085370D" w:rsidP="00C259D7">
      <w:pPr>
        <w:spacing w:line="480" w:lineRule="auto"/>
        <w:ind w:firstLine="720"/>
      </w:pPr>
      <w:del w:id="225" w:author="Long, Bria Lorelle" w:date="2017-11-30T18:09:00Z">
        <w:r w:rsidDel="00C259D7">
          <w:delText xml:space="preserve">In </w:delText>
        </w:r>
        <w:r w:rsidR="00724D0C" w:rsidDel="00C259D7">
          <w:delText>Experiment</w:delText>
        </w:r>
        <w:r w:rsidDel="00C259D7">
          <w:delText xml:space="preserve"> 3, we begin to explore whether preschoolers, </w:delText>
        </w:r>
        <w:r w:rsidRPr="006257BC" w:rsidDel="00C259D7">
          <w:rPr>
            <w:i/>
          </w:rPr>
          <w:delText>unlike</w:delText>
        </w:r>
        <w:r w:rsidDel="00C259D7">
          <w:delText xml:space="preserve"> adults, must access real-world size through stored knowledge about the sizes of know</w:delText>
        </w:r>
        <w:r w:rsidR="00410FFE" w:rsidDel="00C259D7">
          <w:delText>n</w:delText>
        </w:r>
        <w:r w:rsidDel="00C259D7">
          <w:delText xml:space="preserve"> object categories.  </w:delText>
        </w:r>
      </w:del>
    </w:p>
    <w:p w14:paraId="24521199" w14:textId="3C54594E" w:rsidR="006A2EF7" w:rsidRDefault="00724D0C" w:rsidP="00274B84">
      <w:pPr>
        <w:spacing w:line="480" w:lineRule="auto"/>
        <w:outlineLvl w:val="0"/>
        <w:rPr>
          <w:b/>
        </w:rPr>
      </w:pPr>
      <w:r>
        <w:rPr>
          <w:b/>
        </w:rPr>
        <w:tab/>
      </w:r>
      <w:r>
        <w:rPr>
          <w:b/>
        </w:rPr>
        <w:tab/>
      </w:r>
      <w:r w:rsidR="006A2EF7" w:rsidRPr="006A2EF7">
        <w:rPr>
          <w:b/>
        </w:rPr>
        <w:t>Experiment 1</w:t>
      </w:r>
      <w:r w:rsidR="002E3BF8">
        <w:rPr>
          <w:b/>
        </w:rPr>
        <w:t xml:space="preserve">: </w:t>
      </w:r>
      <w:r w:rsidR="0050521E">
        <w:rPr>
          <w:b/>
        </w:rPr>
        <w:t>Do preschoolers show the Size-Stroop effect?</w:t>
      </w:r>
    </w:p>
    <w:p w14:paraId="5FC4882A" w14:textId="6DAFE079" w:rsidR="008D1A48" w:rsidRDefault="00FB310F" w:rsidP="00724D0C">
      <w:pPr>
        <w:spacing w:line="480" w:lineRule="auto"/>
        <w:ind w:firstLine="360"/>
        <w:rPr>
          <w:b/>
          <w:bCs/>
        </w:rPr>
      </w:pPr>
      <w:r>
        <w:t>W</w:t>
      </w:r>
      <w:r w:rsidR="006A2EF7">
        <w:t xml:space="preserve">e adapted the </w:t>
      </w:r>
      <w:r w:rsidR="008C629E">
        <w:t>Size-</w:t>
      </w:r>
      <w:r w:rsidR="006A2EF7">
        <w:t xml:space="preserve">Stroop task </w:t>
      </w:r>
      <w:r w:rsidR="00951EA2">
        <w:t xml:space="preserve">(Konkle &amp; Oliva, </w:t>
      </w:r>
      <w:del w:id="226" w:author="Long, Bria Lorelle" w:date="2018-01-17T09:21:00Z">
        <w:r w:rsidR="00951EA2" w:rsidDel="00A00B79">
          <w:delText>2012</w:delText>
        </w:r>
        <w:r w:rsidR="00375C58" w:rsidDel="00A00B79">
          <w:delText>a</w:delText>
        </w:r>
      </w:del>
      <w:ins w:id="227" w:author="Long, Bria Lorelle" w:date="2018-01-17T09:21:00Z">
        <w:r w:rsidR="00A00B79">
          <w:t>2012b</w:t>
        </w:r>
      </w:ins>
      <w:r w:rsidR="00951EA2">
        <w:t xml:space="preserve">) </w:t>
      </w:r>
      <w:r w:rsidR="006A2EF7">
        <w:t>for</w:t>
      </w:r>
      <w:r w:rsidR="00080FE0">
        <w:t xml:space="preserve"> children by converting it to a</w:t>
      </w:r>
      <w:r w:rsidR="00E52A8F">
        <w:t>n</w:t>
      </w:r>
      <w:r w:rsidR="006A2EF7">
        <w:t xml:space="preserve"> </w:t>
      </w:r>
      <w:r w:rsidR="00951EA2">
        <w:t>iPad game</w:t>
      </w:r>
      <w:r w:rsidR="0079162A">
        <w:t xml:space="preserve">. Children </w:t>
      </w:r>
      <w:r w:rsidR="00080FE0">
        <w:t>were asked to “touch the picture that is smaller on the screen</w:t>
      </w:r>
      <w:r w:rsidR="000266B8">
        <w:t>.</w:t>
      </w:r>
      <w:r w:rsidR="00080FE0">
        <w:t>”</w:t>
      </w:r>
      <w:r w:rsidR="00D26A3C">
        <w:t xml:space="preserve"> </w:t>
      </w:r>
      <w:r w:rsidR="006C49DB">
        <w:t xml:space="preserve">If </w:t>
      </w:r>
      <w:r w:rsidR="00951EA2">
        <w:t>preschoolers</w:t>
      </w:r>
      <w:r w:rsidR="00CF2FEA">
        <w:t xml:space="preserve"> automatically </w:t>
      </w:r>
      <w:r w:rsidR="00CA55B0">
        <w:t>activate information about</w:t>
      </w:r>
      <w:r w:rsidR="00CF2FEA">
        <w:t xml:space="preserve"> objects</w:t>
      </w:r>
      <w:r w:rsidR="006C2CAE">
        <w:t>’</w:t>
      </w:r>
      <w:r w:rsidR="00CF2FEA">
        <w:t xml:space="preserve"> </w:t>
      </w:r>
      <w:r w:rsidR="00CA55B0">
        <w:t xml:space="preserve">typical </w:t>
      </w:r>
      <w:r w:rsidR="00CF2FEA">
        <w:t>size</w:t>
      </w:r>
      <w:r w:rsidR="00AA39A9">
        <w:t>s</w:t>
      </w:r>
      <w:r w:rsidR="00CF2FEA">
        <w:t xml:space="preserve"> in the real world</w:t>
      </w:r>
      <w:r w:rsidR="008D1A48">
        <w:t xml:space="preserve"> during this task</w:t>
      </w:r>
      <w:r w:rsidR="00CA55B0">
        <w:t xml:space="preserve">, then they should be </w:t>
      </w:r>
      <w:r w:rsidR="00052294">
        <w:t>s</w:t>
      </w:r>
      <w:r w:rsidR="0013587E">
        <w:t>lower and less accura</w:t>
      </w:r>
      <w:r w:rsidR="00052294">
        <w:t xml:space="preserve">te </w:t>
      </w:r>
      <w:r w:rsidR="00DE689B">
        <w:t xml:space="preserve">on </w:t>
      </w:r>
      <w:r w:rsidR="00AA39A9">
        <w:t>incongruent</w:t>
      </w:r>
      <w:r w:rsidR="00DE689B">
        <w:t xml:space="preserve"> </w:t>
      </w:r>
      <w:r w:rsidR="00181A61">
        <w:t>displays</w:t>
      </w:r>
      <w:r w:rsidR="000921EF">
        <w:t xml:space="preserve">, in which the object that is </w:t>
      </w:r>
      <w:r w:rsidR="00FB418F">
        <w:t>bigger</w:t>
      </w:r>
      <w:r w:rsidR="000921EF">
        <w:t xml:space="preserve"> in the real world is </w:t>
      </w:r>
      <w:del w:id="228" w:author="Long, Bria Lorelle" w:date="2018-01-07T11:37:00Z">
        <w:r w:rsidR="00006D98" w:rsidDel="001C177F">
          <w:delText xml:space="preserve">pictured with an image that </w:delText>
        </w:r>
      </w:del>
      <w:r w:rsidR="000921EF">
        <w:t xml:space="preserve">smaller </w:t>
      </w:r>
      <w:r w:rsidR="006C2CAE">
        <w:t>on the screen</w:t>
      </w:r>
      <w:r w:rsidR="000921EF">
        <w:t xml:space="preserve">, </w:t>
      </w:r>
      <w:r w:rsidR="004F4185">
        <w:t xml:space="preserve">versus </w:t>
      </w:r>
      <w:r w:rsidR="008E54BB">
        <w:t xml:space="preserve">on </w:t>
      </w:r>
      <w:r w:rsidR="00DE689B">
        <w:t>congruent displays</w:t>
      </w:r>
      <w:r w:rsidR="008D7D5C">
        <w:t xml:space="preserve">, </w:t>
      </w:r>
      <w:r w:rsidR="00006D98">
        <w:t xml:space="preserve">in which the relative </w:t>
      </w:r>
      <w:ins w:id="229" w:author="Long, Bria Lorelle" w:date="2018-01-07T11:37:00Z">
        <w:r w:rsidR="001C177F">
          <w:t xml:space="preserve">visual </w:t>
        </w:r>
      </w:ins>
      <w:r w:rsidR="00006D98">
        <w:t xml:space="preserve">sizes of the </w:t>
      </w:r>
      <w:del w:id="230" w:author="Long, Bria Lorelle" w:date="2018-01-07T11:36:00Z">
        <w:r w:rsidR="00006D98" w:rsidDel="001C177F">
          <w:delText xml:space="preserve">images </w:delText>
        </w:r>
      </w:del>
      <w:ins w:id="231" w:author="Long, Bria Lorelle" w:date="2018-01-07T11:36:00Z">
        <w:r w:rsidR="001C177F">
          <w:t xml:space="preserve">depicted objects </w:t>
        </w:r>
      </w:ins>
      <w:r w:rsidR="00006D98">
        <w:t>is the same as the</w:t>
      </w:r>
      <w:ins w:id="232" w:author="Long, Bria Lorelle" w:date="2018-01-07T11:37:00Z">
        <w:r w:rsidR="001C177F">
          <w:t>ir</w:t>
        </w:r>
      </w:ins>
      <w:r w:rsidR="00006D98">
        <w:t xml:space="preserve"> relative </w:t>
      </w:r>
      <w:ins w:id="233" w:author="Long, Bria Lorelle" w:date="2018-01-17T09:22:00Z">
        <w:r w:rsidR="00362456">
          <w:t xml:space="preserve">sizes in the </w:t>
        </w:r>
      </w:ins>
      <w:ins w:id="234" w:author="Long, Bria Lorelle" w:date="2018-01-07T11:37:00Z">
        <w:r w:rsidR="001C177F">
          <w:t xml:space="preserve">real-world </w:t>
        </w:r>
      </w:ins>
      <w:del w:id="235" w:author="Long, Bria Lorelle" w:date="2018-01-07T11:37:00Z">
        <w:r w:rsidR="00006D98" w:rsidDel="001C177F">
          <w:delText>sizes of the world objects depicted</w:delText>
        </w:r>
      </w:del>
      <w:r w:rsidR="00006D98">
        <w:t>.</w:t>
      </w:r>
    </w:p>
    <w:p w14:paraId="78126B05" w14:textId="34090B9D" w:rsidR="006A2EF7" w:rsidRDefault="002628DE" w:rsidP="00274B84">
      <w:pPr>
        <w:spacing w:line="480" w:lineRule="auto"/>
        <w:jc w:val="center"/>
        <w:outlineLvl w:val="0"/>
        <w:rPr>
          <w:b/>
          <w:bCs/>
          <w:i/>
          <w:iCs/>
        </w:rPr>
      </w:pPr>
      <w:r>
        <w:rPr>
          <w:b/>
          <w:bCs/>
        </w:rPr>
        <w:t>Methods</w:t>
      </w:r>
    </w:p>
    <w:p w14:paraId="1C2E65AE" w14:textId="7D3F051B" w:rsidR="00D74633" w:rsidRDefault="003F7B8B" w:rsidP="00701FA9">
      <w:pPr>
        <w:spacing w:line="480" w:lineRule="auto"/>
        <w:ind w:firstLine="720"/>
        <w:rPr>
          <w:rFonts w:ascii="Cambria" w:hAnsi="Cambria"/>
          <w:b/>
          <w:i/>
        </w:rPr>
      </w:pPr>
      <w:r w:rsidRPr="00DF4509">
        <w:rPr>
          <w:b/>
          <w:bCs/>
          <w:i/>
          <w:iCs/>
        </w:rPr>
        <w:t>Participants</w:t>
      </w:r>
      <w:r w:rsidR="00E97C95">
        <w:rPr>
          <w:b/>
          <w:bCs/>
          <w:i/>
          <w:iCs/>
        </w:rPr>
        <w:t>.</w:t>
      </w:r>
      <w:r w:rsidR="004D24A4">
        <w:t xml:space="preserve"> </w:t>
      </w:r>
      <w:r w:rsidR="002954A8">
        <w:t>Eighty</w:t>
      </w:r>
      <w:r w:rsidR="002954A8" w:rsidRPr="00DF4509">
        <w:t xml:space="preserve"> </w:t>
      </w:r>
      <w:r w:rsidR="002954A8">
        <w:t>3- and 4-year-old children participated, either</w:t>
      </w:r>
      <w:r w:rsidR="002954A8" w:rsidRPr="00DF4509">
        <w:t xml:space="preserve"> </w:t>
      </w:r>
      <w:r w:rsidR="002954A8">
        <w:t xml:space="preserve">at the Boston Children’s Museum, </w:t>
      </w:r>
      <w:r w:rsidR="002954A8" w:rsidRPr="00DF4509">
        <w:t>the Harvard Lab for Developmental Studies</w:t>
      </w:r>
      <w:r w:rsidR="002954A8">
        <w:t xml:space="preserve">, </w:t>
      </w:r>
      <w:r w:rsidR="002954A8" w:rsidRPr="00DF4509">
        <w:t xml:space="preserve">or </w:t>
      </w:r>
      <w:r w:rsidR="002954A8">
        <w:t xml:space="preserve">the Williams College Children’s Center. </w:t>
      </w:r>
      <w:r w:rsidR="00F35E3B">
        <w:t xml:space="preserve">A </w:t>
      </w:r>
      <w:r w:rsidR="002954A8">
        <w:t xml:space="preserve">parent gave consent prior to participation, and the Institutional Review Board at Harvard University approved the study.  </w:t>
      </w:r>
      <w:ins w:id="236" w:author="Bria Long" w:date="2017-04-28T19:04:00Z">
        <w:del w:id="237" w:author="Long, Bria Lorelle" w:date="2017-11-15T10:18:00Z">
          <w:r w:rsidR="00FF4C30" w:rsidDel="00F35E3B">
            <w:delText>.</w:delText>
          </w:r>
        </w:del>
      </w:ins>
      <w:ins w:id="238" w:author="Susan Carey" w:date="2017-11-14T10:58:00Z">
        <w:del w:id="239" w:author="Long, Bria Lorelle" w:date="2017-11-15T10:18:00Z">
          <w:r w:rsidR="00006D98" w:rsidDel="00F35E3B">
            <w:delText xml:space="preserve"> </w:delText>
          </w:r>
        </w:del>
      </w:ins>
      <w:ins w:id="240" w:author="Long, Bria Lorelle" w:date="2017-11-15T10:16:00Z">
        <w:r w:rsidR="00F35E3B">
          <w:t xml:space="preserve">We aimed to </w:t>
        </w:r>
      </w:ins>
      <w:ins w:id="241" w:author="Long, Bria Lorelle" w:date="2017-11-15T10:40:00Z">
        <w:r w:rsidR="00C6279A">
          <w:t xml:space="preserve">recruit enough participants to include </w:t>
        </w:r>
      </w:ins>
      <w:ins w:id="242" w:author="Long, Bria Lorelle" w:date="2017-11-15T10:16:00Z">
        <w:r w:rsidR="00F35E3B">
          <w:t xml:space="preserve">approximately double the number of </w:t>
        </w:r>
      </w:ins>
      <w:ins w:id="243" w:author="Long, Bria Lorelle" w:date="2018-01-17T09:22:00Z">
        <w:r w:rsidR="00362456">
          <w:t>subjects</w:t>
        </w:r>
      </w:ins>
      <w:ins w:id="244" w:author="Long, Bria Lorelle" w:date="2017-11-15T10:16:00Z">
        <w:r w:rsidR="00F35E3B">
          <w:t xml:space="preserve"> needed to observe the effect in adults </w:t>
        </w:r>
      </w:ins>
      <w:ins w:id="245" w:author="Long, Bria Lorelle" w:date="2017-11-15T10:40:00Z">
        <w:r w:rsidR="00C6279A">
          <w:t xml:space="preserve">in each age group </w:t>
        </w:r>
      </w:ins>
      <w:ins w:id="246" w:author="Long, Bria Lorelle" w:date="2017-11-15T10:16:00Z">
        <w:r w:rsidR="00F35E3B">
          <w:t>(</w:t>
        </w:r>
        <w:r w:rsidR="00F35E3B" w:rsidRPr="00574993">
          <w:rPr>
            <w:i/>
            <w:rPrChange w:id="247" w:author="Long, Bria Lorelle" w:date="2017-11-15T10:40:00Z">
              <w:rPr/>
            </w:rPrChange>
          </w:rPr>
          <w:t>N</w:t>
        </w:r>
      </w:ins>
      <w:ins w:id="248" w:author="Long, Bria Lorelle" w:date="2017-11-15T10:40:00Z">
        <w:r w:rsidR="00574993">
          <w:t xml:space="preserve"> </w:t>
        </w:r>
      </w:ins>
      <w:ins w:id="249" w:author="Long, Bria Lorelle" w:date="2017-11-15T10:16:00Z">
        <w:r w:rsidR="00F35E3B">
          <w:t>=</w:t>
        </w:r>
      </w:ins>
      <w:ins w:id="250" w:author="Long, Bria Lorelle" w:date="2017-11-15T10:40:00Z">
        <w:r w:rsidR="00574993">
          <w:t xml:space="preserve"> </w:t>
        </w:r>
      </w:ins>
      <w:ins w:id="251" w:author="Long, Bria Lorelle" w:date="2017-11-15T10:16:00Z">
        <w:r w:rsidR="00F35E3B">
          <w:t>16, Konkle &amp; Oliva, 2012</w:t>
        </w:r>
      </w:ins>
      <w:ins w:id="252" w:author="Long, Bria Lorelle" w:date="2018-01-17T09:22:00Z">
        <w:r w:rsidR="00362456">
          <w:t>b</w:t>
        </w:r>
      </w:ins>
      <w:ins w:id="253" w:author="Long, Bria Lorelle" w:date="2017-11-15T10:16:00Z">
        <w:r w:rsidR="00F35E3B">
          <w:t>)</w:t>
        </w:r>
        <w:r w:rsidR="00574993">
          <w:t xml:space="preserve">. </w:t>
        </w:r>
      </w:ins>
      <w:r w:rsidR="001C3BDE">
        <w:t>One child began the task but did no</w:t>
      </w:r>
      <w:r w:rsidR="004F4185">
        <w:t>t complete more than two trials. This left us with</w:t>
      </w:r>
      <w:r w:rsidR="001C3BDE">
        <w:t xml:space="preserve"> </w:t>
      </w:r>
      <w:r w:rsidR="004F4185">
        <w:t xml:space="preserve">79 children in the final sample, with </w:t>
      </w:r>
      <w:r w:rsidR="00FD7ACB">
        <w:t>48</w:t>
      </w:r>
      <w:r w:rsidR="001C3BDE">
        <w:t xml:space="preserve"> 3-year-olds</w:t>
      </w:r>
      <w:r w:rsidR="001C3BDE" w:rsidRPr="00DF4509">
        <w:t xml:space="preserve"> </w:t>
      </w:r>
      <w:r w:rsidR="001C3BDE">
        <w:t>(</w:t>
      </w:r>
      <w:r w:rsidR="00994CCB" w:rsidRPr="00FD7ACB">
        <w:rPr>
          <w:i/>
        </w:rPr>
        <w:t>M</w:t>
      </w:r>
      <w:r w:rsidR="006C2CAE">
        <w:rPr>
          <w:i/>
        </w:rPr>
        <w:t xml:space="preserve"> </w:t>
      </w:r>
      <w:r w:rsidR="0007644D">
        <w:t>=</w:t>
      </w:r>
      <w:r w:rsidR="006C2CAE">
        <w:t xml:space="preserve"> </w:t>
      </w:r>
      <w:r w:rsidR="0007644D">
        <w:t>41.87</w:t>
      </w:r>
      <w:r w:rsidR="006C2CAE">
        <w:t xml:space="preserve"> </w:t>
      </w:r>
      <w:r w:rsidR="00994CCB">
        <w:t>mo</w:t>
      </w:r>
      <w:r w:rsidR="006C2CAE">
        <w:t>nths</w:t>
      </w:r>
      <w:r w:rsidR="00FD7ACB">
        <w:t>,</w:t>
      </w:r>
      <w:r w:rsidR="00FD7ACB" w:rsidRPr="00B22938">
        <w:rPr>
          <w:i/>
        </w:rPr>
        <w:t xml:space="preserve"> SD</w:t>
      </w:r>
      <w:r w:rsidR="006C2CAE">
        <w:rPr>
          <w:i/>
        </w:rPr>
        <w:t xml:space="preserve"> </w:t>
      </w:r>
      <w:r w:rsidR="00FD7ACB">
        <w:t>=</w:t>
      </w:r>
      <w:r w:rsidR="006C2CAE">
        <w:t xml:space="preserve"> </w:t>
      </w:r>
      <w:r w:rsidR="00FD7ACB">
        <w:t>2.9</w:t>
      </w:r>
      <w:r w:rsidR="0007644D">
        <w:t>8</w:t>
      </w:r>
      <w:r w:rsidR="006C2CAE">
        <w:t xml:space="preserve"> </w:t>
      </w:r>
      <w:r w:rsidR="003A26AA">
        <w:t>mo</w:t>
      </w:r>
      <w:r w:rsidR="006C2CAE">
        <w:t>nths</w:t>
      </w:r>
      <w:r w:rsidR="001C3BDE">
        <w:t xml:space="preserve">) and </w:t>
      </w:r>
      <w:r w:rsidR="0007644D">
        <w:t>31</w:t>
      </w:r>
      <w:r w:rsidR="001C3BDE" w:rsidRPr="00DF4509">
        <w:t xml:space="preserve"> </w:t>
      </w:r>
      <w:r w:rsidR="001C3BDE">
        <w:t>4-year-olds (</w:t>
      </w:r>
      <w:r w:rsidR="001C3BDE" w:rsidRPr="00B1376E">
        <w:rPr>
          <w:i/>
        </w:rPr>
        <w:t>M</w:t>
      </w:r>
      <w:r w:rsidR="006C2CAE">
        <w:rPr>
          <w:i/>
        </w:rPr>
        <w:t xml:space="preserve"> </w:t>
      </w:r>
      <w:r w:rsidR="001C3BDE">
        <w:t>=</w:t>
      </w:r>
      <w:r w:rsidR="006C2CAE">
        <w:t xml:space="preserve"> </w:t>
      </w:r>
      <w:r w:rsidR="001C3BDE">
        <w:t>5</w:t>
      </w:r>
      <w:ins w:id="254" w:author="Long, Bria Lorelle" w:date="2018-02-05T16:42:00Z">
        <w:r w:rsidR="00430474">
          <w:t>4</w:t>
        </w:r>
      </w:ins>
      <w:del w:id="255" w:author="Long, Bria Lorelle" w:date="2018-02-05T16:42:00Z">
        <w:r w:rsidR="001C3BDE" w:rsidDel="00430474">
          <w:delText>3</w:delText>
        </w:r>
      </w:del>
      <w:r w:rsidR="001C3BDE">
        <w:t>.</w:t>
      </w:r>
      <w:ins w:id="256" w:author="Long, Bria Lorelle" w:date="2018-02-05T16:42:00Z">
        <w:r w:rsidR="00430474">
          <w:t>25</w:t>
        </w:r>
      </w:ins>
      <w:del w:id="257" w:author="Long, Bria Lorelle" w:date="2018-02-05T16:42:00Z">
        <w:r w:rsidR="00FD7ACB" w:rsidDel="00430474">
          <w:delText>6</w:delText>
        </w:r>
        <w:r w:rsidR="001C3BDE" w:rsidDel="00430474">
          <w:delText>4</w:delText>
        </w:r>
      </w:del>
      <w:r w:rsidR="006C2CAE">
        <w:t xml:space="preserve"> months</w:t>
      </w:r>
      <w:r w:rsidR="001C3BDE">
        <w:t xml:space="preserve">, </w:t>
      </w:r>
      <w:r w:rsidR="001C3BDE" w:rsidRPr="00B1376E">
        <w:rPr>
          <w:i/>
        </w:rPr>
        <w:t>SD</w:t>
      </w:r>
      <w:r w:rsidR="006C2CAE">
        <w:rPr>
          <w:i/>
        </w:rPr>
        <w:t xml:space="preserve"> </w:t>
      </w:r>
      <w:r w:rsidR="001C3BDE">
        <w:t>=</w:t>
      </w:r>
      <w:r w:rsidR="006C2CAE">
        <w:t xml:space="preserve"> </w:t>
      </w:r>
      <w:del w:id="258" w:author="Long, Bria Lorelle" w:date="2018-02-05T16:42:00Z">
        <w:r w:rsidR="001C3BDE" w:rsidDel="00430474">
          <w:delText>3</w:delText>
        </w:r>
      </w:del>
      <w:ins w:id="259" w:author="Long, Bria Lorelle" w:date="2018-02-05T16:42:00Z">
        <w:r w:rsidR="00430474">
          <w:t>2</w:t>
        </w:r>
      </w:ins>
      <w:r w:rsidR="001C3BDE">
        <w:t>.</w:t>
      </w:r>
      <w:ins w:id="260" w:author="Long, Bria Lorelle" w:date="2018-02-05T16:43:00Z">
        <w:r w:rsidR="00430474">
          <w:t>99</w:t>
        </w:r>
      </w:ins>
      <w:del w:id="261" w:author="Long, Bria Lorelle" w:date="2018-02-05T16:43:00Z">
        <w:r w:rsidR="00FD7ACB" w:rsidDel="00430474">
          <w:delText>4</w:delText>
        </w:r>
        <w:r w:rsidR="000E373E" w:rsidDel="00430474">
          <w:delText>0</w:delText>
        </w:r>
      </w:del>
      <w:r w:rsidR="006C2CAE">
        <w:t xml:space="preserve"> months</w:t>
      </w:r>
      <w:r w:rsidR="001C3BDE">
        <w:t>)</w:t>
      </w:r>
      <w:r w:rsidR="00C46DD1">
        <w:t>.</w:t>
      </w:r>
      <w:r w:rsidR="001C3BDE">
        <w:t xml:space="preserve"> </w:t>
      </w:r>
      <w:ins w:id="262" w:author="Susan Carey" w:date="2017-11-14T11:00:00Z">
        <w:r w:rsidR="00006D98">
          <w:t xml:space="preserve"> </w:t>
        </w:r>
      </w:ins>
      <w:ins w:id="263" w:author="Long, Bria Lorelle" w:date="2018-02-05T16:42:00Z">
        <w:r w:rsidR="00430474">
          <w:t xml:space="preserve"> </w:t>
        </w:r>
      </w:ins>
    </w:p>
    <w:p w14:paraId="5A5D9650" w14:textId="68C91555" w:rsidR="00D74633" w:rsidRDefault="00701FA9" w:rsidP="001F551F">
      <w:pPr>
        <w:spacing w:line="480" w:lineRule="auto"/>
        <w:rPr>
          <w:b/>
          <w:bCs/>
          <w:i/>
          <w:iCs/>
        </w:rPr>
      </w:pPr>
      <w:r>
        <w:rPr>
          <w:rFonts w:ascii="Cambria" w:hAnsi="Cambria"/>
          <w:b/>
          <w:i/>
        </w:rPr>
        <w:tab/>
      </w:r>
      <w:r w:rsidR="00D74633" w:rsidRPr="00812EC4">
        <w:rPr>
          <w:rFonts w:ascii="Cambria" w:hAnsi="Cambria"/>
          <w:b/>
          <w:i/>
        </w:rPr>
        <w:t>Experimental Set-U</w:t>
      </w:r>
      <w:r w:rsidR="00D74633">
        <w:rPr>
          <w:rFonts w:ascii="Cambria" w:hAnsi="Cambria"/>
          <w:b/>
          <w:i/>
        </w:rPr>
        <w:t>p</w:t>
      </w:r>
      <w:r w:rsidR="00E97C95">
        <w:rPr>
          <w:rFonts w:ascii="Cambria" w:hAnsi="Cambria"/>
          <w:b/>
          <w:i/>
        </w:rPr>
        <w:t xml:space="preserve">. </w:t>
      </w:r>
      <w:r w:rsidR="00E97C95">
        <w:t xml:space="preserve"> </w:t>
      </w:r>
      <w:r w:rsidR="007801A2">
        <w:t>C</w:t>
      </w:r>
      <w:r w:rsidR="007E37CC">
        <w:t>hildren sat at</w:t>
      </w:r>
      <w:r w:rsidR="008D1A48">
        <w:t xml:space="preserve"> a</w:t>
      </w:r>
      <w:r w:rsidR="007E37CC">
        <w:t xml:space="preserve"> table across from an experimenter who held an iPad for them</w:t>
      </w:r>
      <w:r w:rsidR="00443525">
        <w:t xml:space="preserve">. The </w:t>
      </w:r>
      <w:r w:rsidR="002360BA">
        <w:t>experimenter</w:t>
      </w:r>
      <w:r w:rsidR="007E37CC">
        <w:t xml:space="preserve"> could not see the images on the screen, and was thus blind to condition.  </w:t>
      </w:r>
      <w:r w:rsidR="00D74633" w:rsidRPr="00542609">
        <w:rPr>
          <w:rFonts w:ascii="Cambria" w:hAnsi="Cambria"/>
        </w:rPr>
        <w:t xml:space="preserve">Experiments were run </w:t>
      </w:r>
      <w:r w:rsidR="00D74633">
        <w:rPr>
          <w:rFonts w:ascii="Cambria" w:hAnsi="Cambria"/>
        </w:rPr>
        <w:t xml:space="preserve">on an iPad in </w:t>
      </w:r>
      <w:r w:rsidR="00D74633" w:rsidRPr="00542609">
        <w:rPr>
          <w:rFonts w:ascii="Cambria" w:hAnsi="Cambria"/>
        </w:rPr>
        <w:t xml:space="preserve">a web-browser (Safari) </w:t>
      </w:r>
      <w:r w:rsidR="00D74633">
        <w:rPr>
          <w:rFonts w:ascii="Cambria" w:hAnsi="Cambria"/>
        </w:rPr>
        <w:t xml:space="preserve">and </w:t>
      </w:r>
      <w:del w:id="264" w:author="Long, Bria Lorelle" w:date="2018-01-17T09:23:00Z">
        <w:r w:rsidR="00D74633" w:rsidDel="00A439BB">
          <w:rPr>
            <w:rFonts w:ascii="Cambria" w:hAnsi="Cambria"/>
          </w:rPr>
          <w:delText xml:space="preserve">all </w:delText>
        </w:r>
      </w:del>
      <w:ins w:id="265" w:author="Long, Bria Lorelle" w:date="2018-01-17T09:23:00Z">
        <w:r w:rsidR="00A439BB">
          <w:rPr>
            <w:rFonts w:ascii="Cambria" w:hAnsi="Cambria"/>
          </w:rPr>
          <w:t xml:space="preserve"> </w:t>
        </w:r>
      </w:ins>
      <w:r w:rsidR="00D74633">
        <w:rPr>
          <w:rFonts w:ascii="Cambria" w:hAnsi="Cambria"/>
        </w:rPr>
        <w:t xml:space="preserve">custom code was written in </w:t>
      </w:r>
      <w:r w:rsidR="00D74633" w:rsidRPr="00542609">
        <w:rPr>
          <w:rFonts w:ascii="Cambria" w:hAnsi="Cambria"/>
        </w:rPr>
        <w:t xml:space="preserve">Javascript </w:t>
      </w:r>
      <w:r w:rsidR="00D74633">
        <w:rPr>
          <w:rFonts w:ascii="Cambria" w:hAnsi="Cambria"/>
        </w:rPr>
        <w:t>using</w:t>
      </w:r>
      <w:r w:rsidR="00D74633" w:rsidRPr="00542609">
        <w:rPr>
          <w:rFonts w:ascii="Cambria" w:hAnsi="Cambria"/>
        </w:rPr>
        <w:t xml:space="preserve"> the JQuery toolbox. Reaction time, touch position, accuracy, and experimental details were recorded and saved after each trial to an online database. </w:t>
      </w:r>
    </w:p>
    <w:p w14:paraId="6774AE7F" w14:textId="069DA88E" w:rsidR="00D74633" w:rsidRDefault="002628DE" w:rsidP="00701FA9">
      <w:pPr>
        <w:spacing w:line="480" w:lineRule="auto"/>
        <w:ind w:firstLine="720"/>
        <w:rPr>
          <w:bCs/>
          <w:iCs/>
        </w:rPr>
      </w:pPr>
      <w:r w:rsidRPr="00DF4509">
        <w:rPr>
          <w:b/>
          <w:bCs/>
          <w:i/>
          <w:iCs/>
        </w:rPr>
        <w:t>Stimuli</w:t>
      </w:r>
      <w:r w:rsidR="00E97C95">
        <w:rPr>
          <w:b/>
          <w:bCs/>
          <w:i/>
          <w:iCs/>
        </w:rPr>
        <w:t>.</w:t>
      </w:r>
      <w:r w:rsidR="00E97C95" w:rsidRPr="00DF4509">
        <w:rPr>
          <w:b/>
          <w:bCs/>
          <w:i/>
          <w:iCs/>
        </w:rPr>
        <w:t xml:space="preserve"> </w:t>
      </w:r>
      <w:r w:rsidR="00933792">
        <w:rPr>
          <w:bCs/>
          <w:iCs/>
        </w:rPr>
        <w:t xml:space="preserve">Images were </w:t>
      </w:r>
      <w:r w:rsidR="00933792" w:rsidRPr="00DF4509">
        <w:rPr>
          <w:bCs/>
          <w:iCs/>
        </w:rPr>
        <w:t>identical</w:t>
      </w:r>
      <w:r w:rsidR="00933792">
        <w:rPr>
          <w:bCs/>
          <w:iCs/>
        </w:rPr>
        <w:t xml:space="preserve"> to those used in Experim</w:t>
      </w:r>
      <w:r w:rsidR="003670E9">
        <w:rPr>
          <w:bCs/>
          <w:iCs/>
        </w:rPr>
        <w:t>ent 1B of Konkle &amp; Oliva (</w:t>
      </w:r>
      <w:del w:id="266" w:author="Long, Bria Lorelle" w:date="2018-01-17T09:23:00Z">
        <w:r w:rsidR="003670E9" w:rsidDel="00A439BB">
          <w:rPr>
            <w:bCs/>
            <w:iCs/>
          </w:rPr>
          <w:delText>2012</w:delText>
        </w:r>
        <w:r w:rsidR="00375C58" w:rsidDel="00A439BB">
          <w:rPr>
            <w:bCs/>
            <w:iCs/>
          </w:rPr>
          <w:delText>a</w:delText>
        </w:r>
      </w:del>
      <w:ins w:id="267" w:author="Long, Bria Lorelle" w:date="2018-01-17T09:23:00Z">
        <w:r w:rsidR="00A439BB">
          <w:rPr>
            <w:bCs/>
            <w:iCs/>
          </w:rPr>
          <w:t>2012b</w:t>
        </w:r>
      </w:ins>
      <w:r w:rsidR="003670E9">
        <w:rPr>
          <w:bCs/>
          <w:iCs/>
        </w:rPr>
        <w:t>)</w:t>
      </w:r>
      <w:ins w:id="268" w:author="Long, Bria Lorelle" w:date="2018-01-17T09:23:00Z">
        <w:r w:rsidR="00A439BB">
          <w:rPr>
            <w:bCs/>
            <w:iCs/>
          </w:rPr>
          <w:t>;</w:t>
        </w:r>
      </w:ins>
      <w:del w:id="269" w:author="Long, Bria Lorelle" w:date="2018-01-17T09:23:00Z">
        <w:r w:rsidR="003670E9" w:rsidDel="00A439BB">
          <w:rPr>
            <w:bCs/>
            <w:iCs/>
          </w:rPr>
          <w:delText>.</w:delText>
        </w:r>
      </w:del>
      <w:r w:rsidR="00933792">
        <w:rPr>
          <w:bCs/>
          <w:iCs/>
        </w:rPr>
        <w:t xml:space="preserve"> </w:t>
      </w:r>
      <w:ins w:id="270" w:author="Long, Bria Lorelle" w:date="2018-01-17T09:23:00Z">
        <w:r w:rsidR="00A439BB">
          <w:rPr>
            <w:bCs/>
            <w:iCs/>
          </w:rPr>
          <w:t>these</w:t>
        </w:r>
      </w:ins>
      <w:del w:id="271" w:author="Long, Bria Lorelle" w:date="2018-01-17T09:23:00Z">
        <w:r w:rsidR="00006D98" w:rsidDel="00A439BB">
          <w:rPr>
            <w:bCs/>
            <w:iCs/>
          </w:rPr>
          <w:delText xml:space="preserve"> </w:delText>
        </w:r>
      </w:del>
      <w:ins w:id="272" w:author="Long, Bria Lorelle" w:date="2018-01-17T09:23:00Z">
        <w:r w:rsidR="00A439BB">
          <w:rPr>
            <w:bCs/>
            <w:iCs/>
          </w:rPr>
          <w:t xml:space="preserve"> i</w:t>
        </w:r>
      </w:ins>
      <w:del w:id="273" w:author="Long, Bria Lorelle" w:date="2018-01-17T09:23:00Z">
        <w:r w:rsidR="00006D98" w:rsidDel="00A439BB">
          <w:rPr>
            <w:bCs/>
            <w:iCs/>
          </w:rPr>
          <w:delText>I</w:delText>
        </w:r>
      </w:del>
      <w:r w:rsidR="00006D98">
        <w:rPr>
          <w:bCs/>
          <w:iCs/>
        </w:rPr>
        <w:t xml:space="preserve">mages of 20 </w:t>
      </w:r>
      <w:r w:rsidR="001E2354">
        <w:rPr>
          <w:bCs/>
          <w:iCs/>
        </w:rPr>
        <w:t>b</w:t>
      </w:r>
      <w:r w:rsidR="003670E9">
        <w:rPr>
          <w:bCs/>
          <w:iCs/>
        </w:rPr>
        <w:t xml:space="preserve">ig objects and </w:t>
      </w:r>
      <w:r w:rsidR="00006D98">
        <w:rPr>
          <w:bCs/>
          <w:iCs/>
        </w:rPr>
        <w:t>20</w:t>
      </w:r>
      <w:r w:rsidR="001E2354">
        <w:rPr>
          <w:bCs/>
          <w:iCs/>
        </w:rPr>
        <w:t xml:space="preserve"> </w:t>
      </w:r>
      <w:r w:rsidR="003670E9">
        <w:rPr>
          <w:bCs/>
          <w:iCs/>
        </w:rPr>
        <w:t xml:space="preserve">small objects </w:t>
      </w:r>
      <w:r w:rsidR="009C68E8">
        <w:rPr>
          <w:bCs/>
          <w:iCs/>
        </w:rPr>
        <w:t>were matched in terms of their overall area and paired by their vertical height.</w:t>
      </w:r>
      <w:r w:rsidR="00EA1792">
        <w:rPr>
          <w:bCs/>
          <w:iCs/>
        </w:rPr>
        <w:t xml:space="preserve"> </w:t>
      </w:r>
      <w:r w:rsidR="00724D0C">
        <w:rPr>
          <w:bCs/>
          <w:iCs/>
        </w:rPr>
        <w:t>T</w:t>
      </w:r>
      <w:r w:rsidR="00926E05">
        <w:rPr>
          <w:bCs/>
          <w:iCs/>
        </w:rPr>
        <w:t xml:space="preserve">he same </w:t>
      </w:r>
      <w:r w:rsidR="00E97CF0">
        <w:rPr>
          <w:bCs/>
          <w:iCs/>
        </w:rPr>
        <w:t>pairs of big and small objects were always presented together on both congruent and incongruent trials (</w:t>
      </w:r>
      <w:ins w:id="274" w:author="Long, Bria Lorelle" w:date="2018-01-17T09:23:00Z">
        <w:r w:rsidR="00A439BB">
          <w:rPr>
            <w:bCs/>
            <w:iCs/>
          </w:rPr>
          <w:t xml:space="preserve">see </w:t>
        </w:r>
      </w:ins>
      <w:r w:rsidR="00E97CF0">
        <w:rPr>
          <w:bCs/>
          <w:iCs/>
        </w:rPr>
        <w:t xml:space="preserve">Figure </w:t>
      </w:r>
      <w:r w:rsidR="00085C3C">
        <w:rPr>
          <w:bCs/>
          <w:iCs/>
        </w:rPr>
        <w:t>2A</w:t>
      </w:r>
      <w:r w:rsidR="00E97CF0">
        <w:rPr>
          <w:bCs/>
          <w:iCs/>
        </w:rPr>
        <w:t>).</w:t>
      </w:r>
    </w:p>
    <w:p w14:paraId="64484E99" w14:textId="4C1C3B7C" w:rsidR="00951EA2" w:rsidRDefault="00173BEC" w:rsidP="002B53C6">
      <w:pPr>
        <w:spacing w:line="480" w:lineRule="auto"/>
      </w:pPr>
      <w:r>
        <w:rPr>
          <w:i/>
          <w:sz w:val="20"/>
          <w:szCs w:val="20"/>
        </w:rPr>
        <w:t xml:space="preserve"> </w:t>
      </w:r>
      <w:r w:rsidR="00253EC0">
        <w:rPr>
          <w:b/>
          <w:i/>
        </w:rPr>
        <w:tab/>
      </w:r>
      <w:r w:rsidR="00CB6800">
        <w:rPr>
          <w:b/>
          <w:i/>
        </w:rPr>
        <w:t>Procedure.</w:t>
      </w:r>
      <w:r w:rsidR="002628DE">
        <w:rPr>
          <w:b/>
          <w:i/>
        </w:rPr>
        <w:t xml:space="preserve"> </w:t>
      </w:r>
      <w:r w:rsidR="00321F3B">
        <w:rPr>
          <w:b/>
          <w:i/>
        </w:rPr>
        <w:t xml:space="preserve"> </w:t>
      </w:r>
      <w:r w:rsidR="00321F3B">
        <w:t xml:space="preserve">There were two phases to the experiment. First, </w:t>
      </w:r>
      <w:r w:rsidR="007801A2">
        <w:t xml:space="preserve">practice trials </w:t>
      </w:r>
      <w:r w:rsidR="00321F3B">
        <w:t>verified that the child could make visual size judgments</w:t>
      </w:r>
      <w:r w:rsidR="00951EA2">
        <w:t xml:space="preserve"> about geometric </w:t>
      </w:r>
      <w:commentRangeStart w:id="275"/>
      <w:r w:rsidR="00951EA2">
        <w:t>shapes</w:t>
      </w:r>
      <w:commentRangeEnd w:id="275"/>
      <w:r w:rsidR="00F35E3B">
        <w:rPr>
          <w:rStyle w:val="CommentReference"/>
        </w:rPr>
        <w:commentReference w:id="275"/>
      </w:r>
      <w:ins w:id="276" w:author="Long, Bria Lorelle" w:date="2017-11-15T10:18:00Z">
        <w:r w:rsidR="00F35E3B">
          <w:t xml:space="preserve">. </w:t>
        </w:r>
      </w:ins>
      <w:r w:rsidR="00951EA2">
        <w:t xml:space="preserve">Next, there was a test phase where children made </w:t>
      </w:r>
      <w:r w:rsidR="006C49DB">
        <w:t>visual size judgment</w:t>
      </w:r>
      <w:r w:rsidR="00214C29">
        <w:t>s</w:t>
      </w:r>
      <w:r w:rsidR="00951EA2">
        <w:t xml:space="preserve"> about</w:t>
      </w:r>
      <w:r w:rsidR="006C49DB">
        <w:t xml:space="preserve"> two</w:t>
      </w:r>
      <w:r w:rsidR="00951EA2">
        <w:t xml:space="preserve"> pictured objects. </w:t>
      </w:r>
    </w:p>
    <w:p w14:paraId="60E795A5" w14:textId="38705654" w:rsidR="00253EC0" w:rsidRDefault="00951EA2" w:rsidP="00FD2C55">
      <w:pPr>
        <w:spacing w:line="480" w:lineRule="auto"/>
        <w:ind w:firstLine="720"/>
        <w:rPr>
          <w:i/>
          <w:sz w:val="20"/>
          <w:szCs w:val="20"/>
        </w:rPr>
      </w:pPr>
      <w:r>
        <w:t xml:space="preserve">The first 35 out of </w:t>
      </w:r>
      <w:r w:rsidR="001E5243">
        <w:t xml:space="preserve">80 </w:t>
      </w:r>
      <w:r w:rsidR="00D74633">
        <w:t xml:space="preserve">children </w:t>
      </w:r>
      <w:r w:rsidR="007F0F79">
        <w:t xml:space="preserve">received a paper version of the practice phase. </w:t>
      </w:r>
      <w:r>
        <w:t>These</w:t>
      </w:r>
      <w:r w:rsidR="007F0F79">
        <w:t xml:space="preserve"> children </w:t>
      </w:r>
      <w:r>
        <w:t xml:space="preserve">were </w:t>
      </w:r>
      <w:r w:rsidR="007F0F79">
        <w:t>presented with two different colored shapes, one of which was bigger than the other</w:t>
      </w:r>
      <w:r>
        <w:t xml:space="preserve">, and were asked to “Touch </w:t>
      </w:r>
      <w:r w:rsidR="007F0F79">
        <w:t>the sha</w:t>
      </w:r>
      <w:r>
        <w:t xml:space="preserve">pe that is smaller </w:t>
      </w:r>
      <w:r w:rsidRPr="00516C96">
        <w:rPr>
          <w:i/>
        </w:rPr>
        <w:t xml:space="preserve">on </w:t>
      </w:r>
      <w:r w:rsidR="00AC0D46" w:rsidRPr="00516C96">
        <w:rPr>
          <w:i/>
        </w:rPr>
        <w:t>this</w:t>
      </w:r>
      <w:r w:rsidRPr="00516C96">
        <w:rPr>
          <w:i/>
        </w:rPr>
        <w:t xml:space="preserve"> paper</w:t>
      </w:r>
      <w:r>
        <w:t>.</w:t>
      </w:r>
      <w:r w:rsidR="007F0F79">
        <w:t xml:space="preserve">” </w:t>
      </w:r>
      <w:r>
        <w:t xml:space="preserve">All 35 children </w:t>
      </w:r>
      <w:r w:rsidR="001D782A">
        <w:t>completed five correct practice trials</w:t>
      </w:r>
      <w:r w:rsidR="00D74633">
        <w:t xml:space="preserve">. </w:t>
      </w:r>
      <w:r w:rsidR="007F0F79">
        <w:t>However, a</w:t>
      </w:r>
      <w:r w:rsidR="00D74633">
        <w:t xml:space="preserve">s several children were distracted </w:t>
      </w:r>
      <w:r w:rsidR="007F0F79">
        <w:t xml:space="preserve">by the appearance of the </w:t>
      </w:r>
      <w:r w:rsidR="00D74633">
        <w:t>iPad</w:t>
      </w:r>
      <w:r w:rsidR="007F0F79">
        <w:t xml:space="preserve"> for the test phase</w:t>
      </w:r>
      <w:r w:rsidR="00D74633">
        <w:t>, the</w:t>
      </w:r>
      <w:r w:rsidR="007F0F79">
        <w:t xml:space="preserve"> remaining children completed </w:t>
      </w:r>
      <w:r w:rsidR="00D74633">
        <w:t xml:space="preserve">the </w:t>
      </w:r>
      <w:r w:rsidR="007F0F79">
        <w:t>practice</w:t>
      </w:r>
      <w:r w:rsidR="00D74633">
        <w:t xml:space="preserve"> </w:t>
      </w:r>
    </w:p>
    <w:p w14:paraId="753DF2DE" w14:textId="56B0F897" w:rsidR="00D843DC" w:rsidRDefault="007F0F79" w:rsidP="00AF2FCE">
      <w:pPr>
        <w:spacing w:line="480" w:lineRule="auto"/>
      </w:pPr>
      <w:r>
        <w:t>phase on the iPad</w:t>
      </w:r>
      <w:r w:rsidR="00D74633">
        <w:t xml:space="preserve">. </w:t>
      </w:r>
      <w:r w:rsidR="00C448F5">
        <w:t>These 45 children completed nine correct practice trials before the test phase.</w:t>
      </w:r>
      <w:r w:rsidR="00C448F5">
        <w:rPr>
          <w:rStyle w:val="FootnoteReference"/>
        </w:rPr>
        <w:footnoteReference w:id="1"/>
      </w:r>
      <w:r w:rsidR="00C448F5">
        <w:t xml:space="preserve"> </w:t>
      </w:r>
      <w:del w:id="277" w:author="Long, Bria Lorelle" w:date="2018-01-07T11:38:00Z">
        <w:r w:rsidR="00C448F5" w:rsidDel="001C177F">
          <w:delText xml:space="preserve"> </w:delText>
        </w:r>
      </w:del>
      <w:r w:rsidR="00D74633">
        <w:t>Here,</w:t>
      </w:r>
      <w:r w:rsidR="00D74633" w:rsidRPr="00D74633">
        <w:t xml:space="preserve"> </w:t>
      </w:r>
      <w:r w:rsidR="00D74633">
        <w:t xml:space="preserve">children touched a blue dot to begin each trial, after which they </w:t>
      </w:r>
      <w:r w:rsidR="00AF30B2">
        <w:t xml:space="preserve">were presented with two different colored shapes, one of </w:t>
      </w:r>
      <w:r w:rsidR="00D74633">
        <w:t xml:space="preserve">which was bigger than the other. Children </w:t>
      </w:r>
      <w:r w:rsidR="00AF30B2">
        <w:t>were</w:t>
      </w:r>
      <w:r w:rsidR="003F7B8B">
        <w:t xml:space="preserve"> asked to “Touch the </w:t>
      </w:r>
      <w:r>
        <w:t>shape</w:t>
      </w:r>
      <w:r w:rsidR="006D5E95">
        <w:t xml:space="preserve"> that is smaller </w:t>
      </w:r>
      <w:r w:rsidR="006D5E95" w:rsidRPr="008129B3">
        <w:rPr>
          <w:i/>
        </w:rPr>
        <w:t>on the screen</w:t>
      </w:r>
      <w:r w:rsidR="006D5E95">
        <w:t>.</w:t>
      </w:r>
      <w:r w:rsidR="003F7B8B">
        <w:t>”</w:t>
      </w:r>
      <w:r w:rsidR="006D5E95">
        <w:t xml:space="preserve"> </w:t>
      </w:r>
      <w:r w:rsidR="002A3815">
        <w:t>These last three words (“on the screen”) were emphasized to clarify any ambiguity in these instructions. When children</w:t>
      </w:r>
      <w:r w:rsidR="00D74633">
        <w:t xml:space="preserve"> answered correctly, </w:t>
      </w:r>
      <w:r>
        <w:t>the iPad played a</w:t>
      </w:r>
      <w:r w:rsidR="00951EA2">
        <w:t xml:space="preserve"> pleasant </w:t>
      </w:r>
      <w:r w:rsidR="00F6799C">
        <w:t>sound</w:t>
      </w:r>
      <w:r w:rsidR="00951EA2">
        <w:t xml:space="preserve"> and advanced to the next practice trial.</w:t>
      </w:r>
      <w:r w:rsidR="00D74633">
        <w:t xml:space="preserve"> </w:t>
      </w:r>
      <w:r w:rsidR="002A3815">
        <w:t xml:space="preserve">The experimenter also reinforced on-task performance by saying “good job!” when children selected the correct target. </w:t>
      </w:r>
    </w:p>
    <w:p w14:paraId="30F84E56" w14:textId="2A9318E6" w:rsidR="00214C29" w:rsidRDefault="00F933E1" w:rsidP="00724D0C">
      <w:pPr>
        <w:spacing w:line="480" w:lineRule="auto"/>
        <w:ind w:firstLine="720"/>
        <w:rPr>
          <w:i/>
          <w:sz w:val="20"/>
          <w:szCs w:val="20"/>
        </w:rPr>
      </w:pPr>
      <w:r>
        <w:t>In the test phase, at the beginning of each trial, all children were asked to “touch the blue dot to begin.” After children touched the blue dot, there was a brief delay of 500ms</w:t>
      </w:r>
    </w:p>
    <w:p w14:paraId="2B354B7E" w14:textId="74C8DE99" w:rsidR="00F933E1" w:rsidRDefault="00214C29" w:rsidP="00F933E1">
      <w:pPr>
        <w:spacing w:line="480" w:lineRule="auto"/>
      </w:pPr>
      <w:r>
        <w:t xml:space="preserve">after which two images appeared on either side of the screen. Children were asked to “Touch the picture that is </w:t>
      </w:r>
      <w:r w:rsidRPr="00F1439C">
        <w:t>smaller</w:t>
      </w:r>
      <w:r>
        <w:t xml:space="preserve"> </w:t>
      </w:r>
      <w:r w:rsidRPr="00F1439C">
        <w:rPr>
          <w:i/>
        </w:rPr>
        <w:t>on the screen</w:t>
      </w:r>
      <w:r w:rsidRPr="006C2CAE">
        <w:t>.”</w:t>
      </w:r>
      <w:r>
        <w:rPr>
          <w:rStyle w:val="FootnoteReference"/>
        </w:rPr>
        <w:footnoteReference w:id="2"/>
      </w:r>
      <w:r w:rsidR="006C2CAE">
        <w:t xml:space="preserve"> </w:t>
      </w:r>
      <w:r>
        <w:rPr>
          <w:vertAlign w:val="superscript"/>
        </w:rPr>
        <w:t xml:space="preserve"> </w:t>
      </w:r>
      <w:r>
        <w:t>Critically, there were two different kinds</w:t>
      </w:r>
    </w:p>
    <w:p w14:paraId="484D599F" w14:textId="28E970CC" w:rsidR="00A405B2" w:rsidRDefault="00F6799C" w:rsidP="00A405B2">
      <w:pPr>
        <w:spacing w:line="480" w:lineRule="auto"/>
      </w:pPr>
      <w:r>
        <w:t xml:space="preserve">of </w:t>
      </w:r>
      <w:r w:rsidR="006C49DB">
        <w:t>trials</w:t>
      </w:r>
      <w:r>
        <w:t xml:space="preserve">: </w:t>
      </w:r>
      <w:r w:rsidR="00AC0D46">
        <w:t>c</w:t>
      </w:r>
      <w:r>
        <w:t xml:space="preserve">ongruent </w:t>
      </w:r>
      <w:r w:rsidR="006C49DB">
        <w:t>trials</w:t>
      </w:r>
      <w:r>
        <w:t xml:space="preserve">, when the </w:t>
      </w:r>
      <w:r w:rsidR="00A405B2">
        <w:t xml:space="preserve">relative </w:t>
      </w:r>
      <w:r>
        <w:t>real-world sizes of the pictured objects wer</w:t>
      </w:r>
      <w:r w:rsidR="0088305A">
        <w:t xml:space="preserve">e congruent with their relative visual </w:t>
      </w:r>
      <w:r>
        <w:t xml:space="preserve">sizes on the screen (i.e., a big picture of a car and </w:t>
      </w:r>
      <w:r w:rsidR="006C49DB">
        <w:t xml:space="preserve">a </w:t>
      </w:r>
      <w:r>
        <w:t xml:space="preserve">small picture of </w:t>
      </w:r>
      <w:r w:rsidR="00A405B2">
        <w:t xml:space="preserve">a cup) and incongruent trials, </w:t>
      </w:r>
      <w:r w:rsidR="008D7D5C">
        <w:t>when</w:t>
      </w:r>
      <w:r w:rsidR="00A405B2">
        <w:t xml:space="preserve"> the </w:t>
      </w:r>
      <w:r w:rsidR="006C2CAE">
        <w:t xml:space="preserve">relative </w:t>
      </w:r>
      <w:r w:rsidR="00A405B2">
        <w:t>real-world sizes of the pictured objects were incongruent with their relative visual sizes on the screen (i.e., a small picture of a car and a big picture of a cup).  If the child selected the correct image, a pleasant sound was played; if the child selected the incorrect image, no sound was played. In either case, the blue dot then reappeared to signal the start of the next trial.  To encourage accuracy, a picture of Mickey Mouse also appeared after every 3 correct trials, and children’s progress was marked with a stamp by the experimenter.</w:t>
      </w:r>
      <w:r w:rsidR="0098164C">
        <w:rPr>
          <w:rStyle w:val="FootnoteReference"/>
        </w:rPr>
        <w:footnoteReference w:id="3"/>
      </w:r>
      <w:r w:rsidR="00A405B2">
        <w:t xml:space="preserve"> </w:t>
      </w:r>
      <w:r w:rsidR="00095259">
        <w:t xml:space="preserve">The </w:t>
      </w:r>
      <w:r w:rsidR="002A3815">
        <w:t xml:space="preserve">experimenter </w:t>
      </w:r>
      <w:r w:rsidR="00095259">
        <w:t>also periodically gave positive feedback, saying “good job!</w:t>
      </w:r>
      <w:r w:rsidR="00D9486C">
        <w:t>,</w:t>
      </w:r>
      <w:r w:rsidR="00095259">
        <w:t>” noting</w:t>
      </w:r>
      <w:r w:rsidR="002A3815">
        <w:t xml:space="preserve"> how many stamps the child had acquired</w:t>
      </w:r>
      <w:r w:rsidR="00095259">
        <w:t>,</w:t>
      </w:r>
      <w:r w:rsidR="002A3815">
        <w:t xml:space="preserve"> and </w:t>
      </w:r>
      <w:r w:rsidR="00095259">
        <w:t>encouraging</w:t>
      </w:r>
      <w:r w:rsidR="002A3815">
        <w:t xml:space="preserve"> children to keep playing the </w:t>
      </w:r>
      <w:r w:rsidR="00095259">
        <w:t>game</w:t>
      </w:r>
      <w:r w:rsidR="002A3815">
        <w:t xml:space="preserve">. </w:t>
      </w:r>
      <w:r w:rsidR="00A405B2">
        <w:t xml:space="preserve">Children continued until they completed a maximum of 80 trials or wanted to stop the experiment. </w:t>
      </w:r>
      <w:r w:rsidR="00A405B2">
        <w:tab/>
      </w:r>
    </w:p>
    <w:p w14:paraId="5BDB8958" w14:textId="7028CD9C" w:rsidR="004937C6" w:rsidRDefault="00A405B2" w:rsidP="005A4893">
      <w:pPr>
        <w:spacing w:line="480" w:lineRule="auto"/>
        <w:ind w:firstLine="720"/>
        <w:rPr>
          <w:b/>
        </w:rPr>
      </w:pPr>
      <w:r>
        <w:rPr>
          <w:b/>
          <w:bCs/>
          <w:i/>
          <w:iCs/>
        </w:rPr>
        <w:t>Counterbalancing</w:t>
      </w:r>
      <w:r>
        <w:t xml:space="preserve">. Each pair of big and small objects appeared in both incongruent and congruent configurations. In addition, the visually bigger object appeared on both sides of the screen, creating 4 displays per pair of objects and 80 </w:t>
      </w:r>
      <w:r w:rsidR="008D7D5C">
        <w:t xml:space="preserve">total possible </w:t>
      </w:r>
      <w:r>
        <w:t xml:space="preserve">displays. Every combination of target side (right, left) and trial type (congruent, incongruent) appeared every four trials during the experiment.  The image pair that occurred on a given trial was randomized throughout each session for each child. </w:t>
      </w:r>
    </w:p>
    <w:p w14:paraId="4D59500B" w14:textId="0D0D33F4" w:rsidR="00FB418F" w:rsidRDefault="00FB418F" w:rsidP="00274B84">
      <w:pPr>
        <w:spacing w:line="480" w:lineRule="auto"/>
        <w:jc w:val="center"/>
        <w:outlineLvl w:val="0"/>
      </w:pPr>
      <w:r>
        <w:rPr>
          <w:b/>
        </w:rPr>
        <w:t>Results</w:t>
      </w:r>
    </w:p>
    <w:p w14:paraId="237015C8" w14:textId="6470E2D8" w:rsidR="00036657" w:rsidRDefault="00FB418F" w:rsidP="006C2CAE">
      <w:pPr>
        <w:spacing w:line="480" w:lineRule="auto"/>
        <w:ind w:firstLine="720"/>
      </w:pPr>
      <w:r w:rsidRPr="00FD7ACB">
        <w:rPr>
          <w:b/>
          <w:i/>
        </w:rPr>
        <w:t xml:space="preserve">Error Analysis. </w:t>
      </w:r>
      <w:r>
        <w:rPr>
          <w:b/>
          <w:i/>
        </w:rPr>
        <w:t xml:space="preserve"> </w:t>
      </w:r>
      <w:r w:rsidRPr="00FD7ACB">
        <w:t xml:space="preserve">We </w:t>
      </w:r>
      <w:r w:rsidRPr="001C3BDE">
        <w:t xml:space="preserve">analyzed </w:t>
      </w:r>
      <w:r>
        <w:t xml:space="preserve">the </w:t>
      </w:r>
      <w:r w:rsidRPr="001C3BDE">
        <w:t xml:space="preserve">errors </w:t>
      </w:r>
      <w:r>
        <w:t>of</w:t>
      </w:r>
      <w:r w:rsidRPr="001C3BDE">
        <w:t xml:space="preserve"> all </w:t>
      </w:r>
      <w:r>
        <w:t>7</w:t>
      </w:r>
      <w:ins w:id="278" w:author="Long, Bria Lorelle" w:date="2018-02-07T16:50:00Z">
        <w:r w:rsidR="00B20E6E">
          <w:t>8</w:t>
        </w:r>
      </w:ins>
      <w:del w:id="279" w:author="Long, Bria Lorelle" w:date="2018-02-07T16:50:00Z">
        <w:r w:rsidDel="00B20E6E">
          <w:delText>9</w:delText>
        </w:r>
      </w:del>
      <w:r>
        <w:t xml:space="preserve"> </w:t>
      </w:r>
      <w:r w:rsidRPr="001C3BDE">
        <w:t xml:space="preserve">children. </w:t>
      </w:r>
      <w:r>
        <w:t xml:space="preserve"> </w:t>
      </w:r>
      <w:r>
        <w:rPr>
          <w:bCs/>
          <w:iCs/>
        </w:rPr>
        <w:t xml:space="preserve">For each child, we excluded the first ten trials from the test phase as practice trials. </w:t>
      </w:r>
      <w:r>
        <w:t>Children completed an average of 51.7</w:t>
      </w:r>
      <w:r w:rsidR="001E5243">
        <w:t xml:space="preserve"> </w:t>
      </w:r>
      <w:r>
        <w:t>trials out of a possible 70 (range 4 to 70).</w:t>
      </w:r>
      <w:r>
        <w:rPr>
          <w:rStyle w:val="FootnoteReference"/>
        </w:rPr>
        <w:footnoteReference w:id="4"/>
      </w:r>
      <w:r>
        <w:t xml:space="preserve">  </w:t>
      </w:r>
    </w:p>
    <w:p w14:paraId="6947DE52" w14:textId="4517124E" w:rsidR="00C77577" w:rsidRDefault="00C77577" w:rsidP="00616E53">
      <w:pPr>
        <w:spacing w:line="480" w:lineRule="auto"/>
        <w:ind w:firstLine="720"/>
        <w:rPr>
          <w:ins w:id="280" w:author="Long, Bria Lorelle" w:date="2018-02-07T10:30:00Z"/>
        </w:rPr>
      </w:pPr>
      <w:ins w:id="281" w:author="Long, Bria Lorelle" w:date="2018-02-07T10:28:00Z">
        <w:r w:rsidRPr="00A5111E">
          <w:rPr>
            <w:b/>
            <w:rPrChange w:id="282" w:author="Long, Bria Lorelle" w:date="2018-02-07T16:52:00Z">
              <w:rPr/>
            </w:rPrChange>
          </w:rPr>
          <w:t>Analysis</w:t>
        </w:r>
        <w:r>
          <w:t xml:space="preserve">: </w:t>
        </w:r>
      </w:ins>
      <w:ins w:id="283" w:author="Long, Bria Lorelle" w:date="2018-02-07T16:52:00Z">
        <w:r w:rsidR="00A5111E">
          <w:t xml:space="preserve"> </w:t>
        </w:r>
      </w:ins>
      <w:ins w:id="284" w:author="Long, Bria Lorelle" w:date="2018-02-07T10:28:00Z">
        <w:r>
          <w:t xml:space="preserve">We analyzed reaction times and error patterns in two ways. First, we performed mixed-effect ANOVAs to assess the effects of the within-subjects factor of trial type (congruent versus incongruent) and the between-subjects factor of age group (3 versus 4 years) on error rates (percentage of completed trials that were errors). </w:t>
        </w:r>
      </w:ins>
      <w:ins w:id="285" w:author="Long, Bria Lorelle" w:date="2018-02-07T10:30:00Z">
        <w:r>
          <w:t xml:space="preserve">Post-hoc tests are reported using one-tailed t-tests, as the results are only interpretable if children perform worse on incongruent relative to congruent displays.  </w:t>
        </w:r>
      </w:ins>
    </w:p>
    <w:p w14:paraId="74C2D837" w14:textId="5FCD85C6" w:rsidR="00C77577" w:rsidRDefault="00C77577" w:rsidP="00C77577">
      <w:pPr>
        <w:spacing w:line="480" w:lineRule="auto"/>
        <w:ind w:firstLine="720"/>
        <w:rPr>
          <w:ins w:id="286" w:author="Long, Bria Lorelle" w:date="2018-02-07T10:28:00Z"/>
        </w:rPr>
      </w:pPr>
      <w:ins w:id="287" w:author="Long, Bria Lorelle" w:date="2018-02-07T10:30:00Z">
        <w:r>
          <w:t xml:space="preserve">Then, </w:t>
        </w:r>
      </w:ins>
      <w:ins w:id="288" w:author="Long, Bria Lorelle" w:date="2018-02-07T10:28:00Z">
        <w:r>
          <w:t>to ensure the robustness of our results, we also ran linear mixed-effect models on log-transformed RT data</w:t>
        </w:r>
      </w:ins>
      <w:ins w:id="289" w:author="Long, Bria Lorelle" w:date="2018-02-07T10:29:00Z">
        <w:r>
          <w:t xml:space="preserve"> </w:t>
        </w:r>
      </w:ins>
      <w:ins w:id="290" w:author="Long, Bria Lorelle" w:date="2018-02-07T10:30:00Z">
        <w:r>
          <w:t xml:space="preserve">(as RT data is non-normally distributed)  </w:t>
        </w:r>
      </w:ins>
      <w:ins w:id="291" w:author="Long, Bria Lorelle" w:date="2018-02-07T10:29:00Z">
        <w:r>
          <w:t>and generalized linear mixed effect models on error patterns</w:t>
        </w:r>
      </w:ins>
      <w:ins w:id="292" w:author="Long, Bria Lorelle" w:date="2018-02-07T10:28:00Z">
        <w:r>
          <w:t>. Age group, congruency, and their interaction were modeled as fixed effects,</w:t>
        </w:r>
      </w:ins>
      <w:ins w:id="293" w:author="Long, Bria Lorelle" w:date="2018-02-07T10:29:00Z">
        <w:r>
          <w:t xml:space="preserve"> and we included both</w:t>
        </w:r>
      </w:ins>
      <w:ins w:id="294" w:author="Long, Bria Lorelle" w:date="2018-02-07T10:28:00Z">
        <w:r>
          <w:t xml:space="preserve"> random intercepts </w:t>
        </w:r>
      </w:ins>
      <w:ins w:id="295" w:author="Long, Bria Lorelle" w:date="2018-02-07T10:29:00Z">
        <w:r>
          <w:t xml:space="preserve">and slopes for the effect of </w:t>
        </w:r>
      </w:ins>
      <w:ins w:id="296" w:author="Long, Bria Lorelle" w:date="2018-02-07T10:28:00Z">
        <w:r>
          <w:t xml:space="preserve">congruency </w:t>
        </w:r>
      </w:ins>
      <w:ins w:id="297" w:author="Long, Bria Lorelle" w:date="2018-02-07T10:29:00Z">
        <w:r>
          <w:t>on both subjects and individual items</w:t>
        </w:r>
      </w:ins>
      <w:ins w:id="298" w:author="Long, Bria Lorelle" w:date="2018-02-07T10:30:00Z">
        <w:r>
          <w:t xml:space="preserve"> -- the maximum random effects structure justified by our design (Barr et al., 2013)</w:t>
        </w:r>
      </w:ins>
      <w:ins w:id="299" w:author="Long, Bria Lorelle" w:date="2018-02-07T10:28:00Z">
        <w:r>
          <w:t>.  These additional analyses allow us account for the different numbers of trials completed by individual children and to ensure that our results are not biased by particular pairs of items. All analysis code is available at the public repository for this manuscript (www.github.com/brialorelle/kidstroop).</w:t>
        </w:r>
      </w:ins>
    </w:p>
    <w:p w14:paraId="2E1EF5A7" w14:textId="77777777" w:rsidR="00C77577" w:rsidRDefault="00C77577" w:rsidP="000A015A">
      <w:pPr>
        <w:spacing w:line="480" w:lineRule="auto"/>
        <w:ind w:firstLine="720"/>
        <w:rPr>
          <w:ins w:id="300" w:author="Long, Bria Lorelle" w:date="2018-02-07T10:28:00Z"/>
        </w:rPr>
      </w:pPr>
    </w:p>
    <w:p w14:paraId="476FB7ED" w14:textId="504FCEDA" w:rsidR="00CE3EF2" w:rsidRPr="00701FA9" w:rsidDel="00C77577" w:rsidRDefault="00DC1D49" w:rsidP="000A015A">
      <w:pPr>
        <w:spacing w:line="480" w:lineRule="auto"/>
        <w:ind w:firstLine="720"/>
        <w:rPr>
          <w:del w:id="301" w:author="Long, Bria Lorelle" w:date="2018-02-07T10:30:00Z"/>
        </w:rPr>
      </w:pPr>
      <w:del w:id="302" w:author="Long, Bria Lorelle" w:date="2018-02-06T21:52:00Z">
        <w:r w:rsidDel="000A015A">
          <w:delText>A</w:delText>
        </w:r>
      </w:del>
      <w:del w:id="303" w:author="Long, Bria Lorelle" w:date="2018-02-07T10:30:00Z">
        <w:r w:rsidDel="00C77577">
          <w:delText xml:space="preserve"> mixed-effect ANOVA assess</w:delText>
        </w:r>
      </w:del>
      <w:del w:id="304" w:author="Long, Bria Lorelle" w:date="2018-02-07T10:19:00Z">
        <w:r w:rsidDel="00D00B1A">
          <w:delText>ed</w:delText>
        </w:r>
      </w:del>
      <w:del w:id="305" w:author="Long, Bria Lorelle" w:date="2018-02-07T10:30:00Z">
        <w:r w:rsidDel="00C77577">
          <w:delText xml:space="preserve"> the effects of the within-subjects factor of trial type (congruent v</w:delText>
        </w:r>
        <w:r w:rsidR="00CF7E1B" w:rsidDel="00C77577">
          <w:delText>ersus</w:delText>
        </w:r>
        <w:r w:rsidDel="00C77577">
          <w:delText xml:space="preserve"> incongruent) and the between-subjects factor of age group (3 </w:delText>
        </w:r>
        <w:r w:rsidR="00081135" w:rsidDel="00C77577">
          <w:delText>versus</w:delText>
        </w:r>
        <w:r w:rsidDel="00C77577">
          <w:delText xml:space="preserve"> 4</w:delText>
        </w:r>
        <w:r w:rsidR="00081135" w:rsidDel="00C77577">
          <w:delText xml:space="preserve"> years</w:delText>
        </w:r>
        <w:r w:rsidDel="00C77577">
          <w:delText xml:space="preserve">) on error rates (percentage of completed trials that were errors). </w:delText>
        </w:r>
      </w:del>
      <w:del w:id="306" w:author="Long, Bria Lorelle" w:date="2018-02-06T21:52:00Z">
        <w:r w:rsidR="00724D0C" w:rsidDel="000A015A">
          <w:delText>As</w:delText>
        </w:r>
      </w:del>
      <w:del w:id="307" w:author="Long, Bria Lorelle" w:date="2018-02-07T10:30:00Z">
        <w:r w:rsidR="00724D0C" w:rsidDel="00C77577">
          <w:delText xml:space="preserve"> the results </w:delText>
        </w:r>
        <w:r w:rsidR="006F0B34" w:rsidDel="00C77577">
          <w:delText xml:space="preserve">are only </w:delText>
        </w:r>
        <w:r w:rsidR="00724D0C" w:rsidDel="00C77577">
          <w:delText xml:space="preserve">interpretable if </w:delText>
        </w:r>
        <w:r w:rsidR="006F0B34" w:rsidDel="00C77577">
          <w:delText>children perform worse on incongruent relative to congruent displays</w:delText>
        </w:r>
      </w:del>
      <w:del w:id="308" w:author="Long, Bria Lorelle" w:date="2018-02-06T21:52:00Z">
        <w:r w:rsidR="006F0B34" w:rsidDel="000A015A">
          <w:delText>,</w:delText>
        </w:r>
      </w:del>
      <w:del w:id="309" w:author="Long, Bria Lorelle" w:date="2018-02-06T21:53:00Z">
        <w:r w:rsidR="006F0B34" w:rsidDel="000A015A">
          <w:delText xml:space="preserve"> </w:delText>
        </w:r>
      </w:del>
      <w:del w:id="310" w:author="Long, Bria Lorelle" w:date="2018-02-06T21:52:00Z">
        <w:r w:rsidR="00724D0C" w:rsidDel="000A015A">
          <w:delText xml:space="preserve">post-hoc tests are reported using one-tailed t-tests. </w:delText>
        </w:r>
      </w:del>
    </w:p>
    <w:p w14:paraId="02E3ACDF" w14:textId="63BA5A79" w:rsidR="006C2CAE" w:rsidRPr="00F933E1" w:rsidRDefault="006C2CAE" w:rsidP="006C2CAE">
      <w:pPr>
        <w:spacing w:line="480" w:lineRule="auto"/>
      </w:pPr>
      <w:r w:rsidRPr="00BE1835">
        <w:rPr>
          <w:i/>
          <w:noProof/>
          <w:sz w:val="20"/>
          <w:szCs w:val="20"/>
        </w:rPr>
        <w:drawing>
          <wp:inline distT="0" distB="0" distL="0" distR="0" wp14:anchorId="0123E9D3" wp14:editId="7F2DB25D">
            <wp:extent cx="5940425" cy="5600700"/>
            <wp:effectExtent l="0" t="0" r="3175" b="12700"/>
            <wp:docPr id="4" name="Picture 4" descr="Untitled:Users:Bria:Dropbox (Personal):Projects:DevStroop:KidStroop:Outputs:PaperFigures:Figure1_Stim&amp;Task:v3-directions:Figure1_Stimuli&amp;task_FewerObjs-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Bria:Dropbox (Personal):Projects:DevStroop:KidStroop:Outputs:PaperFigures:Figure1_Stim&amp;Task:v3-directions:Figure1_Stimuli&amp;task_FewerObjs-01-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600700"/>
                    </a:xfrm>
                    <a:prstGeom prst="rect">
                      <a:avLst/>
                    </a:prstGeom>
                    <a:noFill/>
                    <a:ln>
                      <a:noFill/>
                    </a:ln>
                  </pic:spPr>
                </pic:pic>
              </a:graphicData>
            </a:graphic>
          </wp:inline>
        </w:drawing>
      </w:r>
    </w:p>
    <w:p w14:paraId="4AB45F82" w14:textId="7DCD538C" w:rsidR="006C2CAE" w:rsidRDefault="006C2CAE" w:rsidP="005A4893">
      <w:pPr>
        <w:rPr>
          <w:i/>
          <w:sz w:val="20"/>
          <w:szCs w:val="20"/>
        </w:rPr>
      </w:pPr>
      <w:r w:rsidRPr="00B92150">
        <w:rPr>
          <w:i/>
          <w:sz w:val="20"/>
          <w:szCs w:val="20"/>
        </w:rPr>
        <w:t xml:space="preserve">Figure </w:t>
      </w:r>
      <w:ins w:id="311" w:author="Susan Carey" w:date="2017-12-17T11:38:00Z">
        <w:r w:rsidR="00CF3A1F">
          <w:rPr>
            <w:i/>
            <w:sz w:val="20"/>
            <w:szCs w:val="20"/>
          </w:rPr>
          <w:t>1</w:t>
        </w:r>
      </w:ins>
      <w:del w:id="312" w:author="Susan Carey" w:date="2017-12-17T11:38:00Z">
        <w:r w:rsidDel="00CF3A1F">
          <w:rPr>
            <w:i/>
            <w:sz w:val="20"/>
            <w:szCs w:val="20"/>
          </w:rPr>
          <w:delText>2</w:delText>
        </w:r>
      </w:del>
      <w:r>
        <w:rPr>
          <w:i/>
          <w:sz w:val="20"/>
          <w:szCs w:val="20"/>
        </w:rPr>
        <w:t>: Stimuli and procedure used in Experiments 1–2</w:t>
      </w:r>
      <w:r w:rsidRPr="0074119C">
        <w:rPr>
          <w:sz w:val="20"/>
          <w:szCs w:val="20"/>
        </w:rPr>
        <w:t>.  A.</w:t>
      </w:r>
      <w:r>
        <w:rPr>
          <w:i/>
          <w:sz w:val="20"/>
          <w:szCs w:val="20"/>
        </w:rPr>
        <w:t xml:space="preserve"> In congruent displays, the relative size of the objects were consistent with their size in the real</w:t>
      </w:r>
      <w:r w:rsidR="00CF7E1B">
        <w:rPr>
          <w:i/>
          <w:sz w:val="20"/>
          <w:szCs w:val="20"/>
        </w:rPr>
        <w:t xml:space="preserve"> </w:t>
      </w:r>
      <w:r>
        <w:rPr>
          <w:i/>
          <w:sz w:val="20"/>
          <w:szCs w:val="20"/>
        </w:rPr>
        <w:t>world, and incongruent displays, the relative size of the two objects were inconsistent with their size in the real</w:t>
      </w:r>
      <w:r w:rsidR="00CF7E1B">
        <w:rPr>
          <w:i/>
          <w:sz w:val="20"/>
          <w:szCs w:val="20"/>
        </w:rPr>
        <w:t xml:space="preserve"> </w:t>
      </w:r>
      <w:r>
        <w:rPr>
          <w:i/>
          <w:sz w:val="20"/>
          <w:szCs w:val="20"/>
        </w:rPr>
        <w:t>world</w:t>
      </w:r>
      <w:r w:rsidRPr="0074119C">
        <w:rPr>
          <w:sz w:val="20"/>
          <w:szCs w:val="20"/>
        </w:rPr>
        <w:t>. B.</w:t>
      </w:r>
      <w:r>
        <w:rPr>
          <w:i/>
          <w:sz w:val="20"/>
          <w:szCs w:val="20"/>
        </w:rPr>
        <w:t xml:space="preserve"> Schematic of practice and test </w:t>
      </w:r>
      <w:commentRangeStart w:id="313"/>
      <w:r>
        <w:rPr>
          <w:i/>
          <w:sz w:val="20"/>
          <w:szCs w:val="20"/>
        </w:rPr>
        <w:t>trials</w:t>
      </w:r>
      <w:commentRangeEnd w:id="313"/>
      <w:r w:rsidR="00CF3A1F">
        <w:rPr>
          <w:rStyle w:val="CommentReference"/>
        </w:rPr>
        <w:commentReference w:id="313"/>
      </w:r>
      <w:r>
        <w:rPr>
          <w:i/>
          <w:sz w:val="20"/>
          <w:szCs w:val="20"/>
        </w:rPr>
        <w:t xml:space="preserve">. </w:t>
      </w:r>
    </w:p>
    <w:p w14:paraId="36B2401D" w14:textId="77777777" w:rsidR="005A4893" w:rsidRPr="005A4893" w:rsidRDefault="005A4893" w:rsidP="005A4893">
      <w:pPr>
        <w:rPr>
          <w:i/>
          <w:sz w:val="20"/>
          <w:szCs w:val="20"/>
        </w:rPr>
      </w:pPr>
    </w:p>
    <w:p w14:paraId="3C61FA1E" w14:textId="088B503D" w:rsidR="002B53C6" w:rsidRDefault="002B53C6" w:rsidP="004C62FA">
      <w:pPr>
        <w:spacing w:line="480" w:lineRule="auto"/>
        <w:ind w:firstLine="720"/>
      </w:pPr>
      <w:r w:rsidRPr="00C030DB">
        <w:rPr>
          <w:b/>
          <w:bCs/>
          <w:i/>
          <w:iCs/>
        </w:rPr>
        <w:t xml:space="preserve">Error </w:t>
      </w:r>
      <w:r w:rsidR="00FC402B" w:rsidRPr="00C030DB">
        <w:rPr>
          <w:b/>
          <w:bCs/>
          <w:i/>
          <w:iCs/>
        </w:rPr>
        <w:t>Results</w:t>
      </w:r>
      <w:r w:rsidR="00CE3EF2" w:rsidRPr="00C030DB">
        <w:t>.</w:t>
      </w:r>
      <w:r w:rsidR="00CE3EF2">
        <w:t xml:space="preserve"> </w:t>
      </w:r>
      <w:r w:rsidR="007B7453">
        <w:t>C</w:t>
      </w:r>
      <w:r w:rsidR="007C37F8">
        <w:t>hildren</w:t>
      </w:r>
      <w:r w:rsidR="00A4461A">
        <w:t xml:space="preserve"> </w:t>
      </w:r>
      <w:r w:rsidR="00B56A65">
        <w:t xml:space="preserve">made </w:t>
      </w:r>
      <w:r w:rsidR="008F558B">
        <w:t xml:space="preserve">relatively </w:t>
      </w:r>
      <w:r w:rsidR="00B56A65">
        <w:t>few errors</w:t>
      </w:r>
      <w:r w:rsidR="00A4461A">
        <w:t xml:space="preserve"> (</w:t>
      </w:r>
      <w:r w:rsidR="00CE7834" w:rsidRPr="00CE7834">
        <w:rPr>
          <w:i/>
        </w:rPr>
        <w:t>M</w:t>
      </w:r>
      <w:r w:rsidR="00CF7E1B">
        <w:rPr>
          <w:i/>
        </w:rPr>
        <w:t xml:space="preserve"> </w:t>
      </w:r>
      <w:r w:rsidR="00CE7834">
        <w:t>=</w:t>
      </w:r>
      <w:r w:rsidR="00CF7E1B">
        <w:t xml:space="preserve"> </w:t>
      </w:r>
      <w:r w:rsidR="004D49B1">
        <w:t>10.9</w:t>
      </w:r>
      <w:r w:rsidR="003669E7">
        <w:t>%</w:t>
      </w:r>
      <w:r w:rsidR="006974BE">
        <w:t xml:space="preserve">) </w:t>
      </w:r>
      <w:r w:rsidR="00A4461A">
        <w:t>suggesting they understood the task instructions</w:t>
      </w:r>
      <w:r w:rsidR="00081135">
        <w:t>, though 3-year-olds made more errors than 4-year-olds (</w:t>
      </w:r>
      <w:r w:rsidR="00B81ADC">
        <w:t xml:space="preserve">main effect of age: </w:t>
      </w:r>
      <w:r w:rsidR="00081135">
        <w:t xml:space="preserve">3-year-olds: </w:t>
      </w:r>
      <w:r w:rsidR="00081135" w:rsidRPr="00C81D43">
        <w:rPr>
          <w:i/>
        </w:rPr>
        <w:t>M</w:t>
      </w:r>
      <w:r w:rsidR="006C2CAE">
        <w:rPr>
          <w:i/>
        </w:rPr>
        <w:t xml:space="preserve"> </w:t>
      </w:r>
      <w:r w:rsidR="00081135">
        <w:t>=</w:t>
      </w:r>
      <w:r w:rsidR="006C2CAE">
        <w:t xml:space="preserve"> </w:t>
      </w:r>
      <w:r w:rsidR="00110523">
        <w:t>14.3</w:t>
      </w:r>
      <w:r w:rsidR="00081135">
        <w:t xml:space="preserve">%, 4-year-olds: </w:t>
      </w:r>
      <w:r w:rsidR="00081135" w:rsidRPr="00C81D43">
        <w:rPr>
          <w:i/>
        </w:rPr>
        <w:t>M</w:t>
      </w:r>
      <w:r w:rsidR="006C2CAE">
        <w:rPr>
          <w:i/>
        </w:rPr>
        <w:t xml:space="preserve"> </w:t>
      </w:r>
      <w:r w:rsidR="00081135">
        <w:t>=</w:t>
      </w:r>
      <w:r w:rsidR="006C2CAE">
        <w:t xml:space="preserve"> </w:t>
      </w:r>
      <w:r w:rsidR="00110523">
        <w:t>5.6</w:t>
      </w:r>
      <w:r w:rsidR="00081135">
        <w:t xml:space="preserve">%, </w:t>
      </w:r>
      <w:r w:rsidR="00110523" w:rsidRPr="00B22938">
        <w:rPr>
          <w:i/>
        </w:rPr>
        <w:t>F</w:t>
      </w:r>
      <w:r w:rsidR="00110523" w:rsidRPr="00DF4509">
        <w:t>(</w:t>
      </w:r>
      <w:r w:rsidR="00110523">
        <w:t>1,77)</w:t>
      </w:r>
      <w:r w:rsidR="006C2CAE">
        <w:t xml:space="preserve"> </w:t>
      </w:r>
      <w:r w:rsidR="00110523">
        <w:t>=</w:t>
      </w:r>
      <w:r w:rsidR="006C2CAE">
        <w:t xml:space="preserve"> </w:t>
      </w:r>
      <w:r w:rsidR="00110523">
        <w:t>8.</w:t>
      </w:r>
      <w:r w:rsidR="000F5464">
        <w:t>32</w:t>
      </w:r>
      <w:r w:rsidR="00110523" w:rsidRPr="00DF4509">
        <w:t xml:space="preserve">, </w:t>
      </w:r>
      <w:r w:rsidR="006C2CAE">
        <w:t xml:space="preserve"> </w:t>
      </w:r>
      <w:r w:rsidR="00110523" w:rsidRPr="0070540E">
        <w:rPr>
          <w:i/>
        </w:rPr>
        <w:t>p</w:t>
      </w:r>
      <w:r w:rsidR="006C2CAE">
        <w:rPr>
          <w:i/>
        </w:rPr>
        <w:t xml:space="preserve"> </w:t>
      </w:r>
      <w:r w:rsidR="000F5464">
        <w:t>=</w:t>
      </w:r>
      <w:r w:rsidR="006C2CAE">
        <w:t xml:space="preserve"> </w:t>
      </w:r>
      <w:r w:rsidR="00110523">
        <w:t>.</w:t>
      </w:r>
      <w:commentRangeStart w:id="314"/>
      <w:r w:rsidR="00110523">
        <w:t>0</w:t>
      </w:r>
      <w:r w:rsidR="000F5464">
        <w:t>05</w:t>
      </w:r>
      <w:commentRangeEnd w:id="314"/>
      <w:r w:rsidR="0016628A">
        <w:rPr>
          <w:rStyle w:val="CommentReference"/>
        </w:rPr>
        <w:commentReference w:id="314"/>
      </w:r>
      <w:ins w:id="315" w:author="Long, Bria Lorelle" w:date="2018-02-05T16:48:00Z">
        <w:r w:rsidR="004C62FA">
          <w:t xml:space="preserve">, </w:t>
        </w:r>
        <w:r w:rsidR="004C62FA" w:rsidRPr="004C62FA">
          <w:t>η</w:t>
        </w:r>
        <w:r w:rsidR="004C62FA" w:rsidRPr="004C62FA">
          <w:rPr>
            <w:vertAlign w:val="subscript"/>
          </w:rPr>
          <w:t>G</w:t>
        </w:r>
        <w:r w:rsidR="004C62FA" w:rsidRPr="004C62FA">
          <w:rPr>
            <w:vertAlign w:val="superscript"/>
          </w:rPr>
          <w:t>2</w:t>
        </w:r>
        <w:r w:rsidR="004C62FA">
          <w:t xml:space="preserve"> = .085</w:t>
        </w:r>
      </w:ins>
      <w:r w:rsidR="00081135">
        <w:t>)</w:t>
      </w:r>
      <w:r w:rsidR="00A4461A">
        <w:t xml:space="preserve">. </w:t>
      </w:r>
      <w:r w:rsidR="004B4DC4">
        <w:t>In addition</w:t>
      </w:r>
      <w:r w:rsidR="008F558B">
        <w:t>,</w:t>
      </w:r>
      <w:r w:rsidR="00F67374">
        <w:t xml:space="preserve"> </w:t>
      </w:r>
      <w:r w:rsidR="00F64D69">
        <w:t>children</w:t>
      </w:r>
      <w:r w:rsidR="00C70640">
        <w:t xml:space="preserve"> showed evidence </w:t>
      </w:r>
      <w:r w:rsidR="00BB7C67">
        <w:t xml:space="preserve">for </w:t>
      </w:r>
      <w:r w:rsidR="00DC1D49">
        <w:t>the</w:t>
      </w:r>
      <w:r w:rsidR="00C70640">
        <w:t xml:space="preserve"> Size-Stroop effect in their error</w:t>
      </w:r>
      <w:r w:rsidR="007C37F8">
        <w:t>s</w:t>
      </w:r>
      <w:r w:rsidR="00DC1D49">
        <w:t>;</w:t>
      </w:r>
      <w:r w:rsidR="00C70640">
        <w:t xml:space="preserve"> they made</w:t>
      </w:r>
      <w:r w:rsidR="0076592C">
        <w:t xml:space="preserve"> </w:t>
      </w:r>
      <w:r w:rsidR="004B4DC4">
        <w:t xml:space="preserve">more </w:t>
      </w:r>
      <w:r w:rsidR="00F6799C">
        <w:t>errors on</w:t>
      </w:r>
      <w:r w:rsidR="00F67374">
        <w:t xml:space="preserve"> incongruent</w:t>
      </w:r>
      <w:r w:rsidR="00F6799C">
        <w:t xml:space="preserve"> </w:t>
      </w:r>
      <w:r w:rsidR="0001087D">
        <w:t>than congruent displays</w:t>
      </w:r>
      <w:r w:rsidR="003E1F22" w:rsidRPr="00DF4509">
        <w:t xml:space="preserve"> </w:t>
      </w:r>
      <w:r w:rsidR="00F67374" w:rsidRPr="00DF4509">
        <w:t>(</w:t>
      </w:r>
      <w:r w:rsidR="000031D9">
        <w:t xml:space="preserve">main effect of </w:t>
      </w:r>
      <w:r w:rsidR="00DC1D49">
        <w:t>trial type</w:t>
      </w:r>
      <w:r w:rsidR="00E97C95">
        <w:t>:</w:t>
      </w:r>
      <w:r w:rsidR="00C70640" w:rsidRPr="00C70640">
        <w:t xml:space="preserve"> </w:t>
      </w:r>
      <w:r w:rsidR="00C70640">
        <w:t xml:space="preserve">incongruent </w:t>
      </w:r>
      <w:r w:rsidR="00C70640" w:rsidRPr="0070540E">
        <w:rPr>
          <w:i/>
        </w:rPr>
        <w:t>M</w:t>
      </w:r>
      <w:r w:rsidR="006C2CAE">
        <w:rPr>
          <w:i/>
        </w:rPr>
        <w:t xml:space="preserve"> </w:t>
      </w:r>
      <w:r w:rsidR="00C70640">
        <w:t>=</w:t>
      </w:r>
      <w:r w:rsidR="006C2CAE">
        <w:t xml:space="preserve"> </w:t>
      </w:r>
      <w:r w:rsidR="00C70640">
        <w:t>13.33</w:t>
      </w:r>
      <w:r w:rsidR="00C70640" w:rsidRPr="00DF4509">
        <w:t>%</w:t>
      </w:r>
      <w:ins w:id="316" w:author="Long, Bria Lorelle" w:date="2018-02-05T16:45:00Z">
        <w:r w:rsidR="00B90B6F">
          <w:t xml:space="preserve"> (</w:t>
        </w:r>
        <w:r w:rsidR="00B90B6F" w:rsidRPr="004C62FA">
          <w:rPr>
            <w:i/>
            <w:rPrChange w:id="317" w:author="Long, Bria Lorelle" w:date="2018-02-05T16:48:00Z">
              <w:rPr/>
            </w:rPrChange>
          </w:rPr>
          <w:t>SD</w:t>
        </w:r>
      </w:ins>
      <w:ins w:id="318" w:author="Long, Bria Lorelle" w:date="2018-02-05T16:47:00Z">
        <w:r w:rsidR="004C62FA">
          <w:t xml:space="preserve"> </w:t>
        </w:r>
      </w:ins>
      <w:ins w:id="319" w:author="Long, Bria Lorelle" w:date="2018-02-05T16:45:00Z">
        <w:r w:rsidR="00B90B6F">
          <w:t>=</w:t>
        </w:r>
      </w:ins>
      <w:ins w:id="320" w:author="Long, Bria Lorelle" w:date="2018-02-05T16:47:00Z">
        <w:r w:rsidR="004C62FA">
          <w:t xml:space="preserve"> </w:t>
        </w:r>
      </w:ins>
      <w:ins w:id="321" w:author="Long, Bria Lorelle" w:date="2018-02-05T16:45:00Z">
        <w:r w:rsidR="00B90B6F">
          <w:t xml:space="preserve">17.99%) </w:t>
        </w:r>
      </w:ins>
      <w:r w:rsidR="00C70640" w:rsidRPr="00DF4509">
        <w:t>,</w:t>
      </w:r>
      <w:r w:rsidR="00C70640" w:rsidRPr="006E055F">
        <w:t xml:space="preserve"> </w:t>
      </w:r>
      <w:r w:rsidR="00C70640">
        <w:t xml:space="preserve">congruent </w:t>
      </w:r>
      <w:r w:rsidR="00C70640" w:rsidRPr="0070540E">
        <w:rPr>
          <w:i/>
        </w:rPr>
        <w:t>M</w:t>
      </w:r>
      <w:r w:rsidR="006C2CAE">
        <w:rPr>
          <w:i/>
        </w:rPr>
        <w:t xml:space="preserve"> </w:t>
      </w:r>
      <w:r w:rsidR="00C70640" w:rsidRPr="00DF4509">
        <w:t>=</w:t>
      </w:r>
      <w:r w:rsidR="006C2CAE">
        <w:t xml:space="preserve"> </w:t>
      </w:r>
      <w:r w:rsidR="00C70640">
        <w:t>8.78</w:t>
      </w:r>
      <w:r w:rsidR="00C70640" w:rsidRPr="00DF4509">
        <w:t>%</w:t>
      </w:r>
      <w:ins w:id="322" w:author="Long, Bria Lorelle" w:date="2018-02-05T16:45:00Z">
        <w:r w:rsidR="00B90B6F">
          <w:t xml:space="preserve"> (</w:t>
        </w:r>
        <w:r w:rsidR="00B90B6F" w:rsidRPr="004C62FA">
          <w:rPr>
            <w:i/>
            <w:rPrChange w:id="323" w:author="Long, Bria Lorelle" w:date="2018-02-05T16:47:00Z">
              <w:rPr/>
            </w:rPrChange>
          </w:rPr>
          <w:t>SD</w:t>
        </w:r>
      </w:ins>
      <w:ins w:id="324" w:author="Long, Bria Lorelle" w:date="2018-02-05T16:47:00Z">
        <w:r w:rsidR="004C62FA">
          <w:t xml:space="preserve"> </w:t>
        </w:r>
      </w:ins>
      <w:ins w:id="325" w:author="Long, Bria Lorelle" w:date="2018-02-05T16:45:00Z">
        <w:r w:rsidR="00B90B6F">
          <w:t>=</w:t>
        </w:r>
      </w:ins>
      <w:ins w:id="326" w:author="Long, Bria Lorelle" w:date="2018-02-05T16:47:00Z">
        <w:r w:rsidR="004C62FA">
          <w:t xml:space="preserve"> </w:t>
        </w:r>
      </w:ins>
      <w:ins w:id="327" w:author="Long, Bria Lorelle" w:date="2018-02-05T16:45:00Z">
        <w:r w:rsidR="00B90B6F">
          <w:t xml:space="preserve">15.85%) </w:t>
        </w:r>
      </w:ins>
      <w:del w:id="328" w:author="Long, Bria Lorelle" w:date="2018-02-05T16:45:00Z">
        <w:r w:rsidR="00483139" w:rsidRPr="00DF4509" w:rsidDel="00B90B6F">
          <w:delText>,</w:delText>
        </w:r>
      </w:del>
      <w:r w:rsidR="00483139" w:rsidRPr="00DF4509">
        <w:t xml:space="preserve"> </w:t>
      </w:r>
      <w:r w:rsidR="000031D9" w:rsidRPr="00B22938">
        <w:rPr>
          <w:i/>
        </w:rPr>
        <w:t>F</w:t>
      </w:r>
      <w:r w:rsidR="00F67374" w:rsidRPr="00DF4509">
        <w:t>(</w:t>
      </w:r>
      <w:r>
        <w:t>1,</w:t>
      </w:r>
      <w:r w:rsidR="000031D9">
        <w:t>77</w:t>
      </w:r>
      <w:r w:rsidR="00F67374" w:rsidRPr="00DF4509">
        <w:t>)</w:t>
      </w:r>
      <w:r w:rsidR="006C2CAE">
        <w:t xml:space="preserve"> </w:t>
      </w:r>
      <w:r w:rsidR="00F67374" w:rsidRPr="00DF4509">
        <w:t>=</w:t>
      </w:r>
      <w:r w:rsidR="006C2CAE">
        <w:t xml:space="preserve"> </w:t>
      </w:r>
      <w:r w:rsidR="000031D9">
        <w:t>7.72</w:t>
      </w:r>
      <w:r w:rsidR="00F67374" w:rsidRPr="00DF4509">
        <w:t xml:space="preserve">, </w:t>
      </w:r>
      <w:r w:rsidR="00F67374" w:rsidRPr="0070540E">
        <w:rPr>
          <w:i/>
        </w:rPr>
        <w:t>p</w:t>
      </w:r>
      <w:r w:rsidR="006C2CAE">
        <w:rPr>
          <w:i/>
        </w:rPr>
        <w:t xml:space="preserve"> </w:t>
      </w:r>
      <w:r w:rsidR="000F5464">
        <w:t>=</w:t>
      </w:r>
      <w:r w:rsidR="006C2CAE">
        <w:t xml:space="preserve"> </w:t>
      </w:r>
      <w:r w:rsidR="00F6799C">
        <w:t>.0</w:t>
      </w:r>
      <w:r w:rsidR="000F5464">
        <w:t>07</w:t>
      </w:r>
      <w:ins w:id="329" w:author="Long, Bria Lorelle" w:date="2018-02-05T16:47:00Z">
        <w:r w:rsidR="004C62FA">
          <w:t xml:space="preserve">, </w:t>
        </w:r>
        <w:r w:rsidR="004C62FA" w:rsidRPr="004C62FA">
          <w:t>η</w:t>
        </w:r>
        <w:r w:rsidR="004C62FA" w:rsidRPr="004C62FA">
          <w:rPr>
            <w:vertAlign w:val="subscript"/>
          </w:rPr>
          <w:t>G</w:t>
        </w:r>
        <w:r w:rsidR="004C62FA" w:rsidRPr="004C62FA">
          <w:rPr>
            <w:vertAlign w:val="superscript"/>
          </w:rPr>
          <w:t>2</w:t>
        </w:r>
        <w:r w:rsidR="004C62FA">
          <w:t xml:space="preserve"> = .014</w:t>
        </w:r>
      </w:ins>
      <w:r w:rsidR="00F6799C">
        <w:t>)</w:t>
      </w:r>
      <w:r w:rsidR="00C70640">
        <w:t xml:space="preserve">. </w:t>
      </w:r>
      <w:r w:rsidR="00DC1D49">
        <w:t>The Size-St</w:t>
      </w:r>
      <w:r w:rsidR="00BB7C67">
        <w:t xml:space="preserve">roop effect was apparent </w:t>
      </w:r>
      <w:r w:rsidR="007D15CA">
        <w:t>throughout</w:t>
      </w:r>
      <w:r w:rsidR="00BB7C67">
        <w:t xml:space="preserve"> this age range</w:t>
      </w:r>
      <w:r w:rsidR="00DC1D49">
        <w:t xml:space="preserve">; there was </w:t>
      </w:r>
      <w:r w:rsidR="007511EC">
        <w:t xml:space="preserve">no interaction between age group and </w:t>
      </w:r>
      <w:r w:rsidR="00BB7C67">
        <w:t>trial type</w:t>
      </w:r>
      <w:r w:rsidR="006257BC">
        <w:t xml:space="preserve"> (</w:t>
      </w:r>
      <w:r w:rsidR="007511EC" w:rsidRPr="003A3C3E">
        <w:rPr>
          <w:i/>
        </w:rPr>
        <w:t>F</w:t>
      </w:r>
      <w:r w:rsidR="007511EC">
        <w:t>(</w:t>
      </w:r>
      <w:r>
        <w:t>1,</w:t>
      </w:r>
      <w:r w:rsidR="007511EC">
        <w:t>77)</w:t>
      </w:r>
      <w:r w:rsidR="006C2CAE">
        <w:t xml:space="preserve"> </w:t>
      </w:r>
      <w:r w:rsidR="007511EC">
        <w:t>=</w:t>
      </w:r>
      <w:r w:rsidR="006C2CAE">
        <w:t xml:space="preserve"> </w:t>
      </w:r>
      <w:r w:rsidR="007511EC">
        <w:t xml:space="preserve">.00, </w:t>
      </w:r>
      <w:r w:rsidR="007511EC" w:rsidRPr="00B22938">
        <w:rPr>
          <w:i/>
        </w:rPr>
        <w:t>p</w:t>
      </w:r>
      <w:r w:rsidR="006C2CAE">
        <w:rPr>
          <w:i/>
        </w:rPr>
        <w:t xml:space="preserve"> </w:t>
      </w:r>
      <w:r w:rsidR="007511EC">
        <w:t>=</w:t>
      </w:r>
      <w:r w:rsidR="006C2CAE">
        <w:t xml:space="preserve"> </w:t>
      </w:r>
      <w:r w:rsidR="007511EC">
        <w:t>.98</w:t>
      </w:r>
      <w:ins w:id="330" w:author="Long, Bria Lorelle" w:date="2018-02-05T16:48:00Z">
        <w:r w:rsidR="004C62FA">
          <w:t xml:space="preserve">, </w:t>
        </w:r>
        <w:r w:rsidR="004C62FA" w:rsidRPr="004C62FA">
          <w:t>η</w:t>
        </w:r>
        <w:r w:rsidR="004C62FA" w:rsidRPr="004C62FA">
          <w:rPr>
            <w:vertAlign w:val="subscript"/>
          </w:rPr>
          <w:t>G</w:t>
        </w:r>
        <w:r w:rsidR="004C62FA" w:rsidRPr="004C62FA">
          <w:rPr>
            <w:vertAlign w:val="superscript"/>
          </w:rPr>
          <w:t>2</w:t>
        </w:r>
        <w:r w:rsidR="004C62FA">
          <w:t xml:space="preserve"> &lt; .001</w:t>
        </w:r>
      </w:ins>
      <w:r w:rsidR="006257BC">
        <w:t>)</w:t>
      </w:r>
      <w:r w:rsidR="00DC1D49">
        <w:t xml:space="preserve">.  Finally, planned ad-hoc comparisons confirmed that the Size-Stroop effect was observed at </w:t>
      </w:r>
      <w:r w:rsidR="00DC1D49" w:rsidRPr="006E76C7">
        <w:rPr>
          <w:i/>
        </w:rPr>
        <w:t>each</w:t>
      </w:r>
      <w:r w:rsidR="00DC1D49">
        <w:t xml:space="preserve"> age</w:t>
      </w:r>
      <w:r w:rsidR="007B7453">
        <w:t xml:space="preserve">: </w:t>
      </w:r>
      <w:r w:rsidR="00E44277">
        <w:t>3</w:t>
      </w:r>
      <w:r w:rsidR="00F67374">
        <w:t xml:space="preserve">-year-olds: incongruent </w:t>
      </w:r>
      <w:r w:rsidR="00F67374" w:rsidRPr="0070540E">
        <w:rPr>
          <w:i/>
        </w:rPr>
        <w:t>M</w:t>
      </w:r>
      <w:r w:rsidR="006C2CAE">
        <w:rPr>
          <w:i/>
        </w:rPr>
        <w:t xml:space="preserve"> </w:t>
      </w:r>
      <w:r w:rsidR="00F67374">
        <w:t>=</w:t>
      </w:r>
      <w:r w:rsidR="006C2CAE">
        <w:t xml:space="preserve"> </w:t>
      </w:r>
      <w:r w:rsidR="00A91A4E">
        <w:t>16</w:t>
      </w:r>
      <w:r w:rsidR="00F67374">
        <w:t>.</w:t>
      </w:r>
      <w:r w:rsidR="00A91A4E">
        <w:t>98</w:t>
      </w:r>
      <w:r w:rsidR="00F67374" w:rsidRPr="00DF4509">
        <w:t>%,</w:t>
      </w:r>
      <w:r w:rsidR="0026652A">
        <w:t xml:space="preserve"> </w:t>
      </w:r>
      <w:r w:rsidR="00807456">
        <w:t xml:space="preserve">congruent </w:t>
      </w:r>
      <w:r w:rsidR="00807456" w:rsidRPr="0070540E">
        <w:rPr>
          <w:i/>
        </w:rPr>
        <w:t>M</w:t>
      </w:r>
      <w:r w:rsidR="006C2CAE">
        <w:rPr>
          <w:i/>
        </w:rPr>
        <w:t xml:space="preserve"> </w:t>
      </w:r>
      <w:r w:rsidR="00807456" w:rsidRPr="00DF4509">
        <w:t>=</w:t>
      </w:r>
      <w:r w:rsidR="006C2CAE">
        <w:t xml:space="preserve"> </w:t>
      </w:r>
      <w:r w:rsidR="00807456">
        <w:t>1</w:t>
      </w:r>
      <w:r w:rsidR="00A91A4E">
        <w:t>2</w:t>
      </w:r>
      <w:r w:rsidR="00807456">
        <w:t>.</w:t>
      </w:r>
      <w:r w:rsidR="00CF7E1B">
        <w:t>21</w:t>
      </w:r>
      <w:r w:rsidR="00807456">
        <w:t xml:space="preserve">%, </w:t>
      </w:r>
      <w:r w:rsidR="00F67374" w:rsidRPr="0070540E">
        <w:rPr>
          <w:i/>
        </w:rPr>
        <w:t>t</w:t>
      </w:r>
      <w:r w:rsidR="00F67374" w:rsidRPr="00DF4509">
        <w:t>(</w:t>
      </w:r>
      <w:r w:rsidR="003669E7">
        <w:t>47</w:t>
      </w:r>
      <w:r w:rsidR="00F67374" w:rsidRPr="00DF4509">
        <w:t>)</w:t>
      </w:r>
      <w:r w:rsidR="006C2CAE">
        <w:t xml:space="preserve"> </w:t>
      </w:r>
      <w:r w:rsidR="00F67374" w:rsidRPr="00DF4509">
        <w:t>=</w:t>
      </w:r>
      <w:r w:rsidR="006C2CAE">
        <w:t xml:space="preserve"> </w:t>
      </w:r>
      <w:r w:rsidR="00F67374">
        <w:t>2.</w:t>
      </w:r>
      <w:r w:rsidR="00625436">
        <w:t>13</w:t>
      </w:r>
      <w:r w:rsidR="00F67374" w:rsidRPr="00DF4509">
        <w:t xml:space="preserve">, </w:t>
      </w:r>
      <w:r w:rsidR="00F67374" w:rsidRPr="0070540E">
        <w:rPr>
          <w:i/>
        </w:rPr>
        <w:t>p</w:t>
      </w:r>
      <w:r w:rsidR="006C2CAE">
        <w:rPr>
          <w:i/>
        </w:rPr>
        <w:t xml:space="preserve"> </w:t>
      </w:r>
      <w:r w:rsidR="00F25F1E">
        <w:t>=</w:t>
      </w:r>
      <w:r w:rsidR="006C2CAE">
        <w:t xml:space="preserve"> </w:t>
      </w:r>
      <w:r w:rsidR="00F25F1E">
        <w:t>.</w:t>
      </w:r>
      <w:r w:rsidR="00625436">
        <w:t>019</w:t>
      </w:r>
      <w:r w:rsidR="00F67374">
        <w:t xml:space="preserve">; 4-year olds: </w:t>
      </w:r>
      <w:r w:rsidR="00807456">
        <w:t xml:space="preserve">incongruent </w:t>
      </w:r>
      <w:r w:rsidR="00807456" w:rsidRPr="0070540E">
        <w:rPr>
          <w:i/>
        </w:rPr>
        <w:t>M</w:t>
      </w:r>
      <w:r w:rsidR="006C2CAE">
        <w:rPr>
          <w:i/>
        </w:rPr>
        <w:t xml:space="preserve"> </w:t>
      </w:r>
      <w:r w:rsidR="00807456">
        <w:t>=</w:t>
      </w:r>
      <w:r w:rsidR="006C2CAE">
        <w:t xml:space="preserve"> </w:t>
      </w:r>
      <w:r w:rsidR="00807456">
        <w:t>7.67</w:t>
      </w:r>
      <w:r w:rsidR="00807456" w:rsidRPr="00DF4509">
        <w:t>%</w:t>
      </w:r>
      <w:r w:rsidR="00E97C95">
        <w:t>,</w:t>
      </w:r>
      <w:r w:rsidR="00807456">
        <w:t xml:space="preserve"> </w:t>
      </w:r>
      <w:r w:rsidR="00F67374">
        <w:t>congruent</w:t>
      </w:r>
      <w:r w:rsidR="00533950">
        <w:t>,</w:t>
      </w:r>
      <w:r w:rsidR="00F67374">
        <w:t xml:space="preserve"> </w:t>
      </w:r>
      <w:r w:rsidR="00F67374" w:rsidRPr="0070540E">
        <w:rPr>
          <w:i/>
        </w:rPr>
        <w:t>M</w:t>
      </w:r>
      <w:r w:rsidR="006C2CAE">
        <w:rPr>
          <w:i/>
        </w:rPr>
        <w:t xml:space="preserve"> </w:t>
      </w:r>
      <w:r w:rsidR="00F67374" w:rsidRPr="00DF4509">
        <w:t>=</w:t>
      </w:r>
      <w:r w:rsidR="006C2CAE">
        <w:t xml:space="preserve"> </w:t>
      </w:r>
      <w:r w:rsidR="00280AF5">
        <w:t>3.</w:t>
      </w:r>
      <w:r w:rsidR="003669E7">
        <w:t>47</w:t>
      </w:r>
      <w:r w:rsidR="00280AF5">
        <w:t>%</w:t>
      </w:r>
      <w:r w:rsidR="00533950">
        <w:t>,</w:t>
      </w:r>
      <w:r w:rsidR="00DE0DAA">
        <w:t xml:space="preserve"> </w:t>
      </w:r>
      <w:r w:rsidR="00F67374" w:rsidRPr="0070540E">
        <w:rPr>
          <w:i/>
        </w:rPr>
        <w:t>t</w:t>
      </w:r>
      <w:r w:rsidR="00F67374" w:rsidRPr="00DF4509">
        <w:t>(</w:t>
      </w:r>
      <w:r w:rsidR="00F67374">
        <w:t>30</w:t>
      </w:r>
      <w:r w:rsidR="00F67374" w:rsidRPr="00DF4509">
        <w:t>)</w:t>
      </w:r>
      <w:r w:rsidR="006C2CAE">
        <w:t xml:space="preserve"> </w:t>
      </w:r>
      <w:r w:rsidR="00F67374" w:rsidRPr="00DF4509">
        <w:t>=</w:t>
      </w:r>
      <w:r w:rsidR="006C2CAE">
        <w:t xml:space="preserve"> </w:t>
      </w:r>
      <w:r w:rsidR="003669E7">
        <w:t>2</w:t>
      </w:r>
      <w:r w:rsidR="00F67374">
        <w:t>.</w:t>
      </w:r>
      <w:r w:rsidR="003669E7">
        <w:t>20</w:t>
      </w:r>
      <w:r w:rsidR="00F67374" w:rsidRPr="00DF4509">
        <w:t xml:space="preserve"> </w:t>
      </w:r>
      <w:r w:rsidR="00F67374" w:rsidRPr="0070540E">
        <w:rPr>
          <w:i/>
        </w:rPr>
        <w:t>p</w:t>
      </w:r>
      <w:r w:rsidR="006C2CAE">
        <w:rPr>
          <w:i/>
        </w:rPr>
        <w:t xml:space="preserve"> </w:t>
      </w:r>
      <w:r w:rsidR="00F67374">
        <w:t>=</w:t>
      </w:r>
      <w:r w:rsidR="006C2CAE">
        <w:t xml:space="preserve"> </w:t>
      </w:r>
      <w:r w:rsidR="00F67374">
        <w:t>.</w:t>
      </w:r>
      <w:r w:rsidR="003669E7">
        <w:t>018</w:t>
      </w:r>
      <w:r w:rsidR="00173BEC">
        <w:t xml:space="preserve">, </w:t>
      </w:r>
      <w:r w:rsidR="007B7453">
        <w:t xml:space="preserve">see </w:t>
      </w:r>
      <w:r w:rsidR="00173BEC">
        <w:rPr>
          <w:iCs/>
        </w:rPr>
        <w:t xml:space="preserve">Figure </w:t>
      </w:r>
      <w:r w:rsidR="00085C3C">
        <w:rPr>
          <w:iCs/>
        </w:rPr>
        <w:t>3A</w:t>
      </w:r>
      <w:r w:rsidR="00F67374">
        <w:t xml:space="preserve">.  </w:t>
      </w:r>
      <w:ins w:id="331" w:author="Long, Bria Lorelle" w:date="2018-02-07T10:31:00Z">
        <w:r w:rsidR="00C77577">
          <w:t>Our GLMM model confirmed these analyses, finding that this effect generalized across individual subjects and items (</w:t>
        </w:r>
      </w:ins>
      <w:ins w:id="332" w:author="Long, Bria Lorelle" w:date="2018-02-07T10:32:00Z">
        <w:r w:rsidR="00C77577">
          <w:t>B =0.45, SE = 0.19, z  =</w:t>
        </w:r>
        <w:r w:rsidR="00C77577" w:rsidRPr="00C77577">
          <w:t xml:space="preserve"> 2.42  </w:t>
        </w:r>
        <w:r w:rsidR="00C77577">
          <w:t>p = 0.016).</w:t>
        </w:r>
      </w:ins>
    </w:p>
    <w:p w14:paraId="6F9DBCBB" w14:textId="77777777" w:rsidR="000A015A" w:rsidRDefault="006E76C7" w:rsidP="00F1439C">
      <w:pPr>
        <w:spacing w:line="480" w:lineRule="auto"/>
        <w:rPr>
          <w:ins w:id="333" w:author="Long, Bria Lorelle" w:date="2018-02-06T21:54:00Z"/>
        </w:rPr>
      </w:pPr>
      <w:r>
        <w:rPr>
          <w:b/>
          <w:bCs/>
          <w:i/>
          <w:iCs/>
        </w:rPr>
        <w:tab/>
      </w:r>
      <w:r w:rsidR="002B53C6">
        <w:rPr>
          <w:b/>
          <w:bCs/>
          <w:i/>
          <w:iCs/>
        </w:rPr>
        <w:t>Reaction Time</w:t>
      </w:r>
      <w:r w:rsidR="007B7453">
        <w:rPr>
          <w:b/>
          <w:bCs/>
          <w:i/>
          <w:iCs/>
        </w:rPr>
        <w:t xml:space="preserve"> (RT)</w:t>
      </w:r>
      <w:r w:rsidR="002B53C6">
        <w:rPr>
          <w:b/>
          <w:bCs/>
          <w:i/>
          <w:iCs/>
        </w:rPr>
        <w:t xml:space="preserve"> Analysis. </w:t>
      </w:r>
      <w:r w:rsidR="00D86B09">
        <w:rPr>
          <w:bCs/>
          <w:iCs/>
        </w:rPr>
        <w:t xml:space="preserve"> </w:t>
      </w:r>
      <w:r w:rsidR="007B7453">
        <w:rPr>
          <w:bCs/>
          <w:iCs/>
        </w:rPr>
        <w:t xml:space="preserve">The first ten trials from the test phase were treated as practice trials and excluded from the RT analysis.  We also excluded </w:t>
      </w:r>
      <w:r w:rsidR="00F64D69">
        <w:rPr>
          <w:bCs/>
          <w:iCs/>
        </w:rPr>
        <w:t xml:space="preserve">trials </w:t>
      </w:r>
      <w:r w:rsidR="00820F50">
        <w:rPr>
          <w:bCs/>
          <w:iCs/>
        </w:rPr>
        <w:t xml:space="preserve">on which the child’s response was incorrect, i.e., </w:t>
      </w:r>
      <w:r w:rsidR="00F64D69">
        <w:rPr>
          <w:bCs/>
          <w:iCs/>
        </w:rPr>
        <w:t>where the child chose the visually bigger image</w:t>
      </w:r>
      <w:r w:rsidR="00820F50">
        <w:rPr>
          <w:bCs/>
          <w:iCs/>
        </w:rPr>
        <w:t>.</w:t>
      </w:r>
      <w:r w:rsidR="00F64D69">
        <w:rPr>
          <w:bCs/>
          <w:iCs/>
        </w:rPr>
        <w:t xml:space="preserve">  </w:t>
      </w:r>
      <w:r w:rsidR="005464A9">
        <w:rPr>
          <w:bCs/>
          <w:iCs/>
        </w:rPr>
        <w:t>Within correct trails,</w:t>
      </w:r>
      <w:r w:rsidR="00B959D3">
        <w:rPr>
          <w:bCs/>
          <w:iCs/>
        </w:rPr>
        <w:t xml:space="preserve"> w</w:t>
      </w:r>
      <w:r w:rsidR="00F64D69">
        <w:rPr>
          <w:bCs/>
          <w:iCs/>
        </w:rPr>
        <w:t xml:space="preserve">e excluded </w:t>
      </w:r>
      <w:r w:rsidR="007B7453">
        <w:t xml:space="preserve">trials where </w:t>
      </w:r>
      <w:r w:rsidR="00F64D69">
        <w:t>RTs</w:t>
      </w:r>
      <w:r w:rsidR="007B7453">
        <w:t xml:space="preserve"> were slower than </w:t>
      </w:r>
      <w:r w:rsidR="00B959D3">
        <w:t xml:space="preserve">4 seconds (6.62% of </w:t>
      </w:r>
      <w:r w:rsidR="005529C8">
        <w:t>correct</w:t>
      </w:r>
      <w:r w:rsidR="00B959D3">
        <w:t xml:space="preserve"> </w:t>
      </w:r>
      <w:r w:rsidR="006D2CB5">
        <w:t xml:space="preserve">trials). This eliminates trials where </w:t>
      </w:r>
      <w:r w:rsidR="00C264F3">
        <w:t>children are</w:t>
      </w:r>
      <w:r w:rsidR="006D2CB5">
        <w:t xml:space="preserve"> off-task, and has</w:t>
      </w:r>
      <w:r w:rsidR="005464A9">
        <w:t xml:space="preserve"> </w:t>
      </w:r>
      <w:r w:rsidR="00F64A59">
        <w:t xml:space="preserve">previously </w:t>
      </w:r>
      <w:r w:rsidR="005464A9">
        <w:t xml:space="preserve">been used as a cutoff </w:t>
      </w:r>
      <w:r w:rsidR="00B35B19">
        <w:t>when analyzing</w:t>
      </w:r>
      <w:r w:rsidR="00B959D3">
        <w:t xml:space="preserve"> </w:t>
      </w:r>
      <w:r w:rsidR="00B35B19">
        <w:t>preschooler’s</w:t>
      </w:r>
      <w:r w:rsidR="005464A9">
        <w:t xml:space="preserve"> </w:t>
      </w:r>
      <w:r w:rsidR="00B35B19">
        <w:t>reaction times in a touchscreen</w:t>
      </w:r>
      <w:r w:rsidR="00C264F3">
        <w:t>-</w:t>
      </w:r>
      <w:r w:rsidR="005464A9">
        <w:t>based task (Frank et al., 2016).</w:t>
      </w:r>
      <w:r w:rsidR="001F6E10">
        <w:rPr>
          <w:rStyle w:val="FootnoteReference"/>
        </w:rPr>
        <w:footnoteReference w:id="5"/>
      </w:r>
      <w:r w:rsidR="00B35B19">
        <w:t xml:space="preserve"> </w:t>
      </w:r>
      <w:r w:rsidR="00F64A59">
        <w:t xml:space="preserve"> </w:t>
      </w:r>
      <w:r w:rsidR="007B7453">
        <w:t xml:space="preserve">Children were </w:t>
      </w:r>
      <w:r w:rsidR="004A65A4">
        <w:t>then</w:t>
      </w:r>
      <w:r w:rsidR="00D52C2E">
        <w:t xml:space="preserve"> </w:t>
      </w:r>
      <w:r w:rsidR="007B7453">
        <w:t xml:space="preserve">included in reaction time analyses if they had at least </w:t>
      </w:r>
      <w:r w:rsidR="00B959D3">
        <w:t xml:space="preserve">5 </w:t>
      </w:r>
      <w:r w:rsidR="008B2018">
        <w:t xml:space="preserve">correct </w:t>
      </w:r>
      <w:r w:rsidR="007B7453">
        <w:t>trials</w:t>
      </w:r>
      <w:r w:rsidR="00CF7E1B">
        <w:t xml:space="preserve"> (</w:t>
      </w:r>
      <w:r w:rsidR="008B2018">
        <w:t>after the 10 practice trials</w:t>
      </w:r>
      <w:r w:rsidR="00CF7E1B">
        <w:t>)</w:t>
      </w:r>
      <w:r w:rsidR="007B7453">
        <w:t xml:space="preserve"> per </w:t>
      </w:r>
      <w:r w:rsidR="005529C8">
        <w:t>condition</w:t>
      </w:r>
      <w:r w:rsidR="007B7453">
        <w:t xml:space="preserve"> (congruent, incongruent) </w:t>
      </w:r>
      <w:r w:rsidR="008B2018">
        <w:t xml:space="preserve">with RTs under 4 seconds. </w:t>
      </w:r>
      <w:r w:rsidR="00125255">
        <w:t>Seven</w:t>
      </w:r>
      <w:r w:rsidR="00B959D3">
        <w:t xml:space="preserve"> children were excluded</w:t>
      </w:r>
      <w:r w:rsidR="008B2018">
        <w:t xml:space="preserve"> for not meeting these criteria;</w:t>
      </w:r>
      <w:r w:rsidR="00125255">
        <w:t xml:space="preserve"> all children were 3-year-olds (mean age</w:t>
      </w:r>
      <w:r w:rsidR="00DA5CE5">
        <w:t xml:space="preserve"> </w:t>
      </w:r>
      <w:r w:rsidR="00125255">
        <w:t>=</w:t>
      </w:r>
      <w:r w:rsidR="00DA5CE5">
        <w:t xml:space="preserve"> </w:t>
      </w:r>
      <w:r w:rsidR="00125255">
        <w:t>40.29 months).</w:t>
      </w:r>
      <w:r w:rsidR="00C60318">
        <w:rPr>
          <w:bCs/>
          <w:iCs/>
        </w:rPr>
        <w:t xml:space="preserve"> </w:t>
      </w:r>
      <w:r w:rsidR="002B53C6" w:rsidRPr="00E64357">
        <w:rPr>
          <w:bCs/>
          <w:iCs/>
        </w:rPr>
        <w:t xml:space="preserve">This left us with </w:t>
      </w:r>
      <w:r w:rsidR="001F6E10">
        <w:rPr>
          <w:bCs/>
          <w:iCs/>
        </w:rPr>
        <w:t>72</w:t>
      </w:r>
      <w:r w:rsidR="001F6E10" w:rsidRPr="00E64357">
        <w:rPr>
          <w:b/>
          <w:bCs/>
          <w:iCs/>
        </w:rPr>
        <w:t xml:space="preserve"> </w:t>
      </w:r>
      <w:r w:rsidR="002B53C6" w:rsidRPr="00E64357">
        <w:t xml:space="preserve">children: </w:t>
      </w:r>
      <w:r w:rsidR="001F6E10">
        <w:t>41</w:t>
      </w:r>
      <w:r w:rsidR="001F6E10" w:rsidRPr="00E64357">
        <w:t xml:space="preserve"> </w:t>
      </w:r>
      <w:r w:rsidR="002B53C6" w:rsidRPr="00E64357">
        <w:t>three-year-olds (</w:t>
      </w:r>
      <w:r w:rsidR="00934D48" w:rsidRPr="00934D48">
        <w:rPr>
          <w:i/>
        </w:rPr>
        <w:t>M</w:t>
      </w:r>
      <w:r w:rsidR="00934D48">
        <w:t xml:space="preserve"> </w:t>
      </w:r>
      <w:r w:rsidR="00934D48" w:rsidRPr="00F00AED">
        <w:t>=</w:t>
      </w:r>
      <w:r w:rsidR="00934D48">
        <w:t xml:space="preserve"> </w:t>
      </w:r>
      <w:r w:rsidR="00934D48" w:rsidRPr="00F00AED">
        <w:t>42.10</w:t>
      </w:r>
      <w:r w:rsidR="00934D48">
        <w:t xml:space="preserve"> months</w:t>
      </w:r>
      <w:r w:rsidR="00934D48" w:rsidRPr="00F00AED">
        <w:t xml:space="preserve">, </w:t>
      </w:r>
      <w:r w:rsidR="00934D48" w:rsidRPr="00934D48">
        <w:rPr>
          <w:i/>
        </w:rPr>
        <w:t>SD</w:t>
      </w:r>
      <w:r w:rsidR="00934D48">
        <w:t xml:space="preserve"> </w:t>
      </w:r>
      <w:r w:rsidR="00934D48" w:rsidRPr="00F00AED">
        <w:t>=</w:t>
      </w:r>
      <w:r w:rsidR="00934D48">
        <w:t xml:space="preserve"> </w:t>
      </w:r>
      <w:r w:rsidR="00934D48" w:rsidRPr="00F00AED">
        <w:t>3.02</w:t>
      </w:r>
      <w:r w:rsidR="00934D48">
        <w:t xml:space="preserve"> months</w:t>
      </w:r>
      <w:r w:rsidR="008B2018">
        <w:t>)</w:t>
      </w:r>
      <w:r w:rsidR="00934D48" w:rsidRPr="00E64357" w:rsidDel="00934D48">
        <w:rPr>
          <w:i/>
        </w:rPr>
        <w:t xml:space="preserve"> </w:t>
      </w:r>
      <w:r w:rsidR="002B53C6" w:rsidRPr="00E64357">
        <w:t>an</w:t>
      </w:r>
      <w:r w:rsidR="008B2018">
        <w:t>d</w:t>
      </w:r>
      <w:ins w:id="334" w:author="Long, Bria Lorelle" w:date="2018-01-17T09:29:00Z">
        <w:r w:rsidR="00AB022B">
          <w:t xml:space="preserve"> all of the</w:t>
        </w:r>
      </w:ins>
      <w:r w:rsidR="00C60318">
        <w:t xml:space="preserve"> </w:t>
      </w:r>
      <w:r w:rsidR="001F6E10">
        <w:t>31</w:t>
      </w:r>
      <w:r w:rsidR="001F6E10" w:rsidRPr="00E64357">
        <w:t xml:space="preserve"> </w:t>
      </w:r>
      <w:r w:rsidR="002B53C6" w:rsidRPr="00E64357">
        <w:t>four-year-olds (</w:t>
      </w:r>
      <w:r w:rsidR="00934D48" w:rsidRPr="00934D48">
        <w:rPr>
          <w:i/>
        </w:rPr>
        <w:t>M</w:t>
      </w:r>
      <w:r w:rsidR="00934D48">
        <w:t xml:space="preserve"> </w:t>
      </w:r>
      <w:r w:rsidR="00934D48" w:rsidRPr="00F00AED">
        <w:t>=</w:t>
      </w:r>
      <w:r w:rsidR="00934D48">
        <w:t xml:space="preserve"> </w:t>
      </w:r>
      <w:r w:rsidR="00934D48" w:rsidRPr="00F00AED">
        <w:t>54.25</w:t>
      </w:r>
      <w:r w:rsidR="00934D48">
        <w:t xml:space="preserve"> months</w:t>
      </w:r>
      <w:r w:rsidR="00934D48" w:rsidRPr="00F00AED">
        <w:t>,</w:t>
      </w:r>
      <w:r w:rsidR="00934D48" w:rsidRPr="00934D48">
        <w:rPr>
          <w:i/>
        </w:rPr>
        <w:t xml:space="preserve"> SD</w:t>
      </w:r>
      <w:r w:rsidR="00934D48">
        <w:t xml:space="preserve"> </w:t>
      </w:r>
      <w:r w:rsidR="00934D48" w:rsidRPr="00F00AED">
        <w:t>=</w:t>
      </w:r>
      <w:r w:rsidR="00934D48">
        <w:t xml:space="preserve"> </w:t>
      </w:r>
      <w:r w:rsidR="00934D48" w:rsidRPr="00F00AED">
        <w:t>2.99</w:t>
      </w:r>
      <w:r w:rsidR="00934D48">
        <w:t xml:space="preserve"> months</w:t>
      </w:r>
      <w:r w:rsidR="002B53C6" w:rsidRPr="00E64357">
        <w:t xml:space="preserve">). </w:t>
      </w:r>
      <w:r w:rsidR="00934D48">
        <w:t xml:space="preserve">On average, these children completed </w:t>
      </w:r>
      <w:r w:rsidR="00934D48" w:rsidRPr="00934D48">
        <w:t>55.76</w:t>
      </w:r>
      <w:r w:rsidR="005A4457" w:rsidRPr="00E64357">
        <w:t xml:space="preserve"> </w:t>
      </w:r>
      <w:r w:rsidR="00934D48">
        <w:t>trials out of a possible 70 (3</w:t>
      </w:r>
      <w:ins w:id="335" w:author="mariko.moher@williams.edu" w:date="2018-01-19T15:23:00Z">
        <w:r w:rsidR="007A52A4">
          <w:t>-</w:t>
        </w:r>
      </w:ins>
      <w:r w:rsidR="00934D48">
        <w:t>year-olds</w:t>
      </w:r>
      <w:r w:rsidR="00DA5CE5">
        <w:t>,</w:t>
      </w:r>
      <w:r w:rsidR="00C264F3">
        <w:t xml:space="preserve"> </w:t>
      </w:r>
      <w:r w:rsidR="00C264F3">
        <w:rPr>
          <w:i/>
        </w:rPr>
        <w:t>M =</w:t>
      </w:r>
      <w:r w:rsidR="00934D48">
        <w:t xml:space="preserve"> 58.56 trials, 4</w:t>
      </w:r>
      <w:ins w:id="336" w:author="mariko.moher@williams.edu" w:date="2018-01-19T15:23:00Z">
        <w:r w:rsidR="007A52A4">
          <w:t>-</w:t>
        </w:r>
      </w:ins>
      <w:r w:rsidR="00934D48">
        <w:t>year-olds</w:t>
      </w:r>
      <w:r w:rsidR="00C264F3">
        <w:t xml:space="preserve">, </w:t>
      </w:r>
      <w:r w:rsidR="00C264F3">
        <w:rPr>
          <w:i/>
        </w:rPr>
        <w:t xml:space="preserve">M </w:t>
      </w:r>
      <w:r w:rsidR="00C264F3">
        <w:t xml:space="preserve">= </w:t>
      </w:r>
      <w:r w:rsidR="00934D48">
        <w:t>52.06 trials).</w:t>
      </w:r>
    </w:p>
    <w:p w14:paraId="1E19126D" w14:textId="1BCB2083" w:rsidR="0027404F" w:rsidDel="00C77577" w:rsidRDefault="00934D48">
      <w:pPr>
        <w:spacing w:line="480" w:lineRule="auto"/>
        <w:ind w:firstLine="720"/>
        <w:rPr>
          <w:del w:id="337" w:author="Long, Bria Lorelle" w:date="2018-02-07T10:28:00Z"/>
        </w:rPr>
        <w:pPrChange w:id="338" w:author="Long, Bria Lorelle" w:date="2018-02-06T21:55:00Z">
          <w:pPr>
            <w:spacing w:line="480" w:lineRule="auto"/>
          </w:pPr>
        </w:pPrChange>
      </w:pPr>
      <w:del w:id="339" w:author="Long, Bria Lorelle" w:date="2018-02-07T10:28:00Z">
        <w:r w:rsidDel="00C77577">
          <w:delText xml:space="preserve"> </w:delText>
        </w:r>
      </w:del>
      <w:del w:id="340" w:author="Long, Bria Lorelle" w:date="2018-02-06T21:55:00Z">
        <w:r w:rsidR="001F551F" w:rsidRPr="00E64357" w:rsidDel="000A015A">
          <w:delText xml:space="preserve">Reaction </w:delText>
        </w:r>
        <w:r w:rsidR="006E76C7" w:rsidRPr="00E64357" w:rsidDel="000A015A">
          <w:delText xml:space="preserve">times </w:delText>
        </w:r>
        <w:r w:rsidR="001F551F" w:rsidRPr="00E64357" w:rsidDel="000A015A">
          <w:delText>were</w:delText>
        </w:r>
        <w:r w:rsidR="002B53C6" w:rsidRPr="00E64357" w:rsidDel="000A015A">
          <w:delText xml:space="preserve"> analyzed</w:delText>
        </w:r>
      </w:del>
      <w:del w:id="341" w:author="Long, Bria Lorelle" w:date="2018-02-07T10:28:00Z">
        <w:r w:rsidR="002B53C6" w:rsidRPr="00E64357" w:rsidDel="00C77577">
          <w:delText xml:space="preserve"> using the same procedure as errors (mixed-effect ANOVAs). </w:delText>
        </w:r>
      </w:del>
      <w:del w:id="342" w:author="Long, Bria Lorelle" w:date="2018-02-06T21:55:00Z">
        <w:r w:rsidR="0027404F" w:rsidDel="000A015A">
          <w:rPr>
            <w:b/>
            <w:i/>
          </w:rPr>
          <w:tab/>
        </w:r>
      </w:del>
    </w:p>
    <w:p w14:paraId="2D95ED07" w14:textId="641C69A6" w:rsidR="00C60318" w:rsidRDefault="00C60318" w:rsidP="00C60318">
      <w:pPr>
        <w:tabs>
          <w:tab w:val="left" w:pos="720"/>
          <w:tab w:val="left" w:pos="7470"/>
        </w:tabs>
        <w:rPr>
          <w:sz w:val="20"/>
          <w:szCs w:val="20"/>
        </w:rPr>
      </w:pPr>
      <w:r w:rsidRPr="00F1439C">
        <w:rPr>
          <w:bCs/>
          <w:iCs/>
          <w:noProof/>
        </w:rPr>
        <w:drawing>
          <wp:inline distT="0" distB="0" distL="0" distR="0" wp14:anchorId="6BB2E528" wp14:editId="490E118A">
            <wp:extent cx="5938520" cy="6179185"/>
            <wp:effectExtent l="0" t="0" r="0" b="0"/>
            <wp:docPr id="9" name="Picture 9" descr="Untitled:Users:Bria:Dropbox (Personal):Projects:KidStroop:Outputs:PaperFigures:Figure3_Exp1&amp;2:v7-globalTrimOnly:Figure2_Redo_v10.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Users:Bria:Dropbox (Personal):Projects:KidStroop:Outputs:PaperFigures:Figure3_Exp1&amp;2:v7-globalTrimOnly:Figure2_Redo_v10.a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6179185"/>
                    </a:xfrm>
                    <a:prstGeom prst="rect">
                      <a:avLst/>
                    </a:prstGeom>
                    <a:noFill/>
                    <a:ln>
                      <a:noFill/>
                    </a:ln>
                  </pic:spPr>
                </pic:pic>
              </a:graphicData>
            </a:graphic>
          </wp:inline>
        </w:drawing>
      </w:r>
      <w:r w:rsidRPr="00013332">
        <w:rPr>
          <w:i/>
          <w:sz w:val="20"/>
          <w:szCs w:val="20"/>
        </w:rPr>
        <w:t xml:space="preserve">Figure </w:t>
      </w:r>
      <w:r>
        <w:rPr>
          <w:i/>
          <w:sz w:val="20"/>
          <w:szCs w:val="20"/>
        </w:rPr>
        <w:t>3</w:t>
      </w:r>
      <w:r w:rsidRPr="00013332">
        <w:rPr>
          <w:sz w:val="20"/>
          <w:szCs w:val="20"/>
        </w:rPr>
        <w:t>: Error and reaction time</w:t>
      </w:r>
      <w:r>
        <w:rPr>
          <w:sz w:val="20"/>
          <w:szCs w:val="20"/>
        </w:rPr>
        <w:t xml:space="preserve"> analyses</w:t>
      </w:r>
      <w:r w:rsidRPr="00013332">
        <w:rPr>
          <w:sz w:val="20"/>
          <w:szCs w:val="20"/>
        </w:rPr>
        <w:t xml:space="preserve"> from Experiment 1</w:t>
      </w:r>
      <w:r>
        <w:rPr>
          <w:sz w:val="20"/>
          <w:szCs w:val="20"/>
        </w:rPr>
        <w:t xml:space="preserve"> and Experiment 2, a replication in 4-year-olds</w:t>
      </w:r>
      <w:r w:rsidRPr="00013332">
        <w:rPr>
          <w:sz w:val="20"/>
          <w:szCs w:val="20"/>
        </w:rPr>
        <w:t xml:space="preserve">. </w:t>
      </w:r>
      <w:r w:rsidRPr="00FB418F">
        <w:rPr>
          <w:sz w:val="20"/>
          <w:szCs w:val="20"/>
        </w:rPr>
        <w:t xml:space="preserve">Error analyses included all children; reaction time analysis included children with </w:t>
      </w:r>
      <w:r>
        <w:rPr>
          <w:sz w:val="20"/>
          <w:szCs w:val="20"/>
        </w:rPr>
        <w:t>5</w:t>
      </w:r>
      <w:r w:rsidRPr="00FB418F">
        <w:rPr>
          <w:sz w:val="20"/>
          <w:szCs w:val="20"/>
        </w:rPr>
        <w:t xml:space="preserve"> or more </w:t>
      </w:r>
      <w:r>
        <w:rPr>
          <w:sz w:val="20"/>
          <w:szCs w:val="20"/>
        </w:rPr>
        <w:t xml:space="preserve">correct responses in each condition </w:t>
      </w:r>
      <w:r w:rsidRPr="00FB418F">
        <w:rPr>
          <w:sz w:val="20"/>
          <w:szCs w:val="20"/>
        </w:rPr>
        <w:t xml:space="preserve">after outlier </w:t>
      </w:r>
      <w:r>
        <w:rPr>
          <w:sz w:val="20"/>
          <w:szCs w:val="20"/>
        </w:rPr>
        <w:t>rejection</w:t>
      </w:r>
      <w:r w:rsidRPr="00FB418F">
        <w:rPr>
          <w:sz w:val="20"/>
          <w:szCs w:val="20"/>
        </w:rPr>
        <w:t xml:space="preserve"> (see </w:t>
      </w:r>
      <w:r>
        <w:rPr>
          <w:sz w:val="20"/>
          <w:szCs w:val="20"/>
        </w:rPr>
        <w:t>text).</w:t>
      </w:r>
      <w:r w:rsidRPr="00FB418F">
        <w:rPr>
          <w:sz w:val="20"/>
          <w:szCs w:val="20"/>
        </w:rPr>
        <w:t xml:space="preserve"> In Experiment 1, both 3</w:t>
      </w:r>
      <w:ins w:id="343" w:author="mariko.moher@williams.edu" w:date="2018-01-19T15:24:00Z">
        <w:r w:rsidR="007A52A4">
          <w:rPr>
            <w:sz w:val="20"/>
            <w:szCs w:val="20"/>
          </w:rPr>
          <w:t>-</w:t>
        </w:r>
      </w:ins>
      <w:r w:rsidRPr="00FB418F">
        <w:rPr>
          <w:sz w:val="20"/>
          <w:szCs w:val="20"/>
        </w:rPr>
        <w:t xml:space="preserve"> and 4</w:t>
      </w:r>
      <w:ins w:id="344" w:author="mariko.moher@williams.edu" w:date="2018-01-19T15:24:00Z">
        <w:r w:rsidR="007A52A4">
          <w:rPr>
            <w:sz w:val="20"/>
            <w:szCs w:val="20"/>
          </w:rPr>
          <w:t>-</w:t>
        </w:r>
      </w:ins>
      <w:del w:id="345" w:author="mariko.moher@williams.edu" w:date="2018-01-19T15:24:00Z">
        <w:r w:rsidRPr="00FB418F" w:rsidDel="007A52A4">
          <w:rPr>
            <w:sz w:val="20"/>
            <w:szCs w:val="20"/>
          </w:rPr>
          <w:delText xml:space="preserve"> </w:delText>
        </w:r>
      </w:del>
      <w:r w:rsidRPr="00FB418F">
        <w:rPr>
          <w:sz w:val="20"/>
          <w:szCs w:val="20"/>
        </w:rPr>
        <w:t>year</w:t>
      </w:r>
      <w:ins w:id="346" w:author="mariko.moher@williams.edu" w:date="2018-01-19T15:24:00Z">
        <w:r w:rsidR="007A52A4">
          <w:rPr>
            <w:sz w:val="20"/>
            <w:szCs w:val="20"/>
          </w:rPr>
          <w:t>-</w:t>
        </w:r>
      </w:ins>
      <w:del w:id="347" w:author="mariko.moher@williams.edu" w:date="2018-01-19T15:24:00Z">
        <w:r w:rsidRPr="00FB418F" w:rsidDel="007A52A4">
          <w:rPr>
            <w:sz w:val="20"/>
            <w:szCs w:val="20"/>
          </w:rPr>
          <w:delText xml:space="preserve"> </w:delText>
        </w:r>
      </w:del>
      <w:r w:rsidRPr="00FB418F">
        <w:rPr>
          <w:sz w:val="20"/>
          <w:szCs w:val="20"/>
        </w:rPr>
        <w:t xml:space="preserve">olds made more errors in the Size-Stroop task on incongruent displays. Only 4-year-olds were also slower on incongruent trials, though 3-year-olds took much longer to make visual size judgments. In Experiment 2, we replicated the same results in an independent group of 4-year-olds (though these children overall </w:t>
      </w:r>
      <w:r w:rsidR="007A52A4">
        <w:rPr>
          <w:sz w:val="20"/>
          <w:szCs w:val="20"/>
        </w:rPr>
        <w:t>responded more quickly</w:t>
      </w:r>
      <w:r w:rsidR="007A52A4" w:rsidRPr="00FB418F">
        <w:rPr>
          <w:sz w:val="20"/>
          <w:szCs w:val="20"/>
        </w:rPr>
        <w:t xml:space="preserve"> </w:t>
      </w:r>
      <w:r w:rsidRPr="00FB418F">
        <w:rPr>
          <w:sz w:val="20"/>
          <w:szCs w:val="20"/>
        </w:rPr>
        <w:t>and made fewer errors).  Error bars represent within-subjects standard error (Morey, 2008).</w:t>
      </w:r>
    </w:p>
    <w:p w14:paraId="3BC3A516" w14:textId="77777777" w:rsidR="00C60318" w:rsidRDefault="00C60318">
      <w:pPr>
        <w:spacing w:line="480" w:lineRule="auto"/>
        <w:ind w:firstLine="720"/>
        <w:rPr>
          <w:b/>
          <w:i/>
        </w:rPr>
      </w:pPr>
    </w:p>
    <w:p w14:paraId="63F08C08" w14:textId="2A6B1431" w:rsidR="00B57A72" w:rsidRDefault="002B53C6">
      <w:pPr>
        <w:spacing w:line="480" w:lineRule="auto"/>
        <w:ind w:firstLine="720"/>
        <w:rPr>
          <w:ins w:id="348" w:author="Long, Bria Lorelle" w:date="2018-02-06T22:03:00Z"/>
          <w:iCs/>
        </w:rPr>
      </w:pPr>
      <w:r w:rsidRPr="001B03A2">
        <w:rPr>
          <w:b/>
          <w:i/>
        </w:rPr>
        <w:t>Reaction Time Result</w:t>
      </w:r>
      <w:r w:rsidR="00E97C95" w:rsidRPr="005529C8">
        <w:rPr>
          <w:b/>
          <w:i/>
        </w:rPr>
        <w:t>s</w:t>
      </w:r>
      <w:r w:rsidR="00E97C95">
        <w:rPr>
          <w:i/>
        </w:rPr>
        <w:t>.</w:t>
      </w:r>
      <w:r w:rsidR="00575357">
        <w:t xml:space="preserve"> </w:t>
      </w:r>
      <w:r w:rsidR="00D52C2E">
        <w:t>When we considered both 3</w:t>
      </w:r>
      <w:r w:rsidR="007A52A4">
        <w:t>-</w:t>
      </w:r>
      <w:r w:rsidR="00D52C2E">
        <w:t xml:space="preserve"> and 4</w:t>
      </w:r>
      <w:r w:rsidR="007A52A4">
        <w:t>-</w:t>
      </w:r>
      <w:r w:rsidR="00D52C2E">
        <w:t>year</w:t>
      </w:r>
      <w:r w:rsidR="007A52A4">
        <w:t>-</w:t>
      </w:r>
      <w:r w:rsidR="00D52C2E">
        <w:t>olds</w:t>
      </w:r>
      <w:r w:rsidR="008B2018">
        <w:t xml:space="preserve"> together</w:t>
      </w:r>
      <w:r w:rsidR="007777A9">
        <w:t xml:space="preserve">, </w:t>
      </w:r>
      <w:r w:rsidR="00D52C2E">
        <w:t>we found that</w:t>
      </w:r>
      <w:r w:rsidR="00C448F5">
        <w:t>,</w:t>
      </w:r>
      <w:r w:rsidR="00D52C2E">
        <w:t xml:space="preserve"> overall</w:t>
      </w:r>
      <w:r w:rsidR="00C448F5">
        <w:t>,</w:t>
      </w:r>
      <w:r w:rsidR="00D52C2E">
        <w:t xml:space="preserve"> children </w:t>
      </w:r>
      <w:r w:rsidR="007777A9">
        <w:t>did not take longer to make visual size judgments on incongruent versus congruent displays</w:t>
      </w:r>
      <w:r w:rsidR="007777A9" w:rsidRPr="00DF4509">
        <w:t xml:space="preserve"> (</w:t>
      </w:r>
      <w:r w:rsidR="00C70640">
        <w:t xml:space="preserve">no main effect of </w:t>
      </w:r>
      <w:r w:rsidR="005A4457">
        <w:t>trial type</w:t>
      </w:r>
      <w:r w:rsidR="00C70640">
        <w:t xml:space="preserve">: </w:t>
      </w:r>
      <w:r w:rsidR="00C70640">
        <w:rPr>
          <w:iCs/>
        </w:rPr>
        <w:t>incongruent</w:t>
      </w:r>
      <w:r w:rsidR="00C70640">
        <w:t xml:space="preserve"> </w:t>
      </w:r>
      <w:r w:rsidR="00C70640" w:rsidRPr="00202F1A">
        <w:rPr>
          <w:i/>
        </w:rPr>
        <w:t>M</w:t>
      </w:r>
      <w:r w:rsidR="00B35B19">
        <w:rPr>
          <w:i/>
        </w:rPr>
        <w:t xml:space="preserve"> </w:t>
      </w:r>
      <w:r w:rsidR="00C70640">
        <w:t>=</w:t>
      </w:r>
      <w:r w:rsidR="00B35B19">
        <w:t xml:space="preserve"> </w:t>
      </w:r>
      <w:r w:rsidR="007B0BB9">
        <w:t>1780</w:t>
      </w:r>
      <w:r w:rsidR="005A22AE">
        <w:t>ms</w:t>
      </w:r>
      <w:r w:rsidR="00C70640">
        <w:t xml:space="preserve">, </w:t>
      </w:r>
      <w:r w:rsidR="00C70640">
        <w:rPr>
          <w:iCs/>
        </w:rPr>
        <w:t xml:space="preserve">congruent </w:t>
      </w:r>
      <w:r w:rsidR="00C70640" w:rsidRPr="000E4DE6">
        <w:rPr>
          <w:i/>
        </w:rPr>
        <w:t>M</w:t>
      </w:r>
      <w:r w:rsidR="00C70640">
        <w:t>=</w:t>
      </w:r>
      <w:r w:rsidR="00B35B19">
        <w:t xml:space="preserve"> </w:t>
      </w:r>
      <w:r w:rsidR="007B0BB9">
        <w:t>1763</w:t>
      </w:r>
      <w:r w:rsidR="005A22AE">
        <w:t>ms</w:t>
      </w:r>
      <w:r w:rsidR="00C70640">
        <w:t xml:space="preserve">, </w:t>
      </w:r>
      <w:r w:rsidR="00E97C95">
        <w:rPr>
          <w:i/>
        </w:rPr>
        <w:t>F</w:t>
      </w:r>
      <w:r w:rsidR="00E97C95" w:rsidRPr="0059019A">
        <w:t>(</w:t>
      </w:r>
      <w:r w:rsidR="007777A9">
        <w:t>1,</w:t>
      </w:r>
      <w:r w:rsidR="000C2426">
        <w:t>70</w:t>
      </w:r>
      <w:r w:rsidR="007777A9">
        <w:t>)</w:t>
      </w:r>
      <w:r w:rsidR="00B35B19">
        <w:t xml:space="preserve"> </w:t>
      </w:r>
      <w:r w:rsidR="007777A9">
        <w:t>=</w:t>
      </w:r>
      <w:r w:rsidR="00B35B19">
        <w:t xml:space="preserve"> </w:t>
      </w:r>
      <w:r w:rsidR="007777A9">
        <w:t>.</w:t>
      </w:r>
      <w:r w:rsidR="000C2426">
        <w:t>90</w:t>
      </w:r>
      <w:r w:rsidR="007777A9" w:rsidRPr="0059019A">
        <w:t xml:space="preserve">, </w:t>
      </w:r>
      <w:r w:rsidR="007777A9" w:rsidRPr="003A3C3E">
        <w:rPr>
          <w:i/>
        </w:rPr>
        <w:t>p</w:t>
      </w:r>
      <w:r w:rsidR="00B35B19">
        <w:rPr>
          <w:i/>
        </w:rPr>
        <w:t xml:space="preserve"> </w:t>
      </w:r>
      <w:r w:rsidR="007777A9" w:rsidRPr="0059019A">
        <w:t>=</w:t>
      </w:r>
      <w:r w:rsidR="00B35B19">
        <w:t xml:space="preserve"> </w:t>
      </w:r>
      <w:r w:rsidR="007777A9" w:rsidRPr="0059019A">
        <w:t>0.</w:t>
      </w:r>
      <w:r w:rsidR="000019F3">
        <w:t>35</w:t>
      </w:r>
      <w:r w:rsidR="007777A9" w:rsidRPr="00A9518E">
        <w:rPr>
          <w:iCs/>
        </w:rPr>
        <w:t>)</w:t>
      </w:r>
      <w:r w:rsidR="007777A9">
        <w:rPr>
          <w:i/>
          <w:iCs/>
        </w:rPr>
        <w:t xml:space="preserve">. </w:t>
      </w:r>
      <w:r w:rsidR="007777A9">
        <w:rPr>
          <w:iCs/>
        </w:rPr>
        <w:t xml:space="preserve"> </w:t>
      </w:r>
      <w:r w:rsidR="00C70640">
        <w:rPr>
          <w:iCs/>
        </w:rPr>
        <w:t>Three</w:t>
      </w:r>
      <w:r w:rsidR="007777A9">
        <w:rPr>
          <w:iCs/>
        </w:rPr>
        <w:t xml:space="preserve">-year-olds took longer to make visual size judgments than four-year-olds (main effect of age group, </w:t>
      </w:r>
      <w:r w:rsidR="007777A9">
        <w:rPr>
          <w:i/>
        </w:rPr>
        <w:t>F</w:t>
      </w:r>
      <w:r w:rsidR="007777A9" w:rsidRPr="0059019A">
        <w:t>(</w:t>
      </w:r>
      <w:r w:rsidR="00441FEB">
        <w:t>1,</w:t>
      </w:r>
      <w:r w:rsidR="000C2426">
        <w:t>70</w:t>
      </w:r>
      <w:r w:rsidR="00441FEB">
        <w:t>)</w:t>
      </w:r>
      <w:r w:rsidR="00B35B19">
        <w:t xml:space="preserve"> </w:t>
      </w:r>
      <w:r w:rsidR="00441FEB">
        <w:t>=</w:t>
      </w:r>
      <w:r w:rsidR="00B35B19">
        <w:t xml:space="preserve"> </w:t>
      </w:r>
      <w:r w:rsidR="000C2426">
        <w:t>11</w:t>
      </w:r>
      <w:r w:rsidR="00441FEB">
        <w:t>.</w:t>
      </w:r>
      <w:r w:rsidR="000C2426">
        <w:t>51</w:t>
      </w:r>
      <w:r w:rsidR="007777A9" w:rsidRPr="0059019A">
        <w:t xml:space="preserve">, </w:t>
      </w:r>
      <w:r w:rsidR="007777A9" w:rsidRPr="003A3C3E">
        <w:rPr>
          <w:i/>
        </w:rPr>
        <w:t>p</w:t>
      </w:r>
      <w:r w:rsidR="00B35B19">
        <w:rPr>
          <w:i/>
        </w:rPr>
        <w:t xml:space="preserve"> </w:t>
      </w:r>
      <w:r w:rsidR="000C2426">
        <w:t>=</w:t>
      </w:r>
      <w:r w:rsidR="00B35B19">
        <w:t xml:space="preserve"> </w:t>
      </w:r>
      <w:r w:rsidR="00441FEB">
        <w:t>.001</w:t>
      </w:r>
      <w:r w:rsidR="003F1042">
        <w:t>)</w:t>
      </w:r>
      <w:ins w:id="349" w:author="Long, Bria Lorelle" w:date="2018-02-06T22:06:00Z">
        <w:r w:rsidR="00B57A72">
          <w:t xml:space="preserve">, though </w:t>
        </w:r>
      </w:ins>
      <w:del w:id="350" w:author="Long, Bria Lorelle" w:date="2018-02-06T22:06:00Z">
        <w:r w:rsidR="003F1042" w:rsidDel="00B57A72">
          <w:delText xml:space="preserve"> </w:delText>
        </w:r>
        <w:r w:rsidR="005A4457" w:rsidDel="00B57A72">
          <w:delText xml:space="preserve">and there was </w:delText>
        </w:r>
      </w:del>
      <w:del w:id="351" w:author="Long, Bria Lorelle" w:date="2018-02-06T22:04:00Z">
        <w:r w:rsidR="005A4457" w:rsidDel="00B57A72">
          <w:delText>no</w:delText>
        </w:r>
        <w:r w:rsidR="006C7C50" w:rsidDel="00B57A72">
          <w:rPr>
            <w:iCs/>
          </w:rPr>
          <w:delText xml:space="preserve"> </w:delText>
        </w:r>
      </w:del>
      <w:ins w:id="352" w:author="Long, Bria Lorelle" w:date="2018-02-06T22:04:00Z">
        <w:r w:rsidR="00B57A72">
          <w:t>the</w:t>
        </w:r>
        <w:r w:rsidR="00B57A72">
          <w:rPr>
            <w:iCs/>
          </w:rPr>
          <w:t xml:space="preserve"> </w:t>
        </w:r>
      </w:ins>
      <w:r w:rsidR="006C7C50">
        <w:rPr>
          <w:iCs/>
        </w:rPr>
        <w:t>interaction between age group and condition</w:t>
      </w:r>
      <w:ins w:id="353" w:author="Long, Bria Lorelle" w:date="2018-02-06T22:04:00Z">
        <w:r w:rsidR="00B57A72">
          <w:rPr>
            <w:iCs/>
          </w:rPr>
          <w:t xml:space="preserve"> was not significant</w:t>
        </w:r>
      </w:ins>
      <w:r w:rsidR="006C7C50">
        <w:rPr>
          <w:iCs/>
        </w:rPr>
        <w:t xml:space="preserve"> (</w:t>
      </w:r>
      <w:r w:rsidR="006C7C50" w:rsidRPr="003A3C3E">
        <w:rPr>
          <w:i/>
        </w:rPr>
        <w:t>F</w:t>
      </w:r>
      <w:r w:rsidR="006C7C50">
        <w:t>(</w:t>
      </w:r>
      <w:r w:rsidR="002F3114">
        <w:t>1,</w:t>
      </w:r>
      <w:r w:rsidR="000C2426">
        <w:t>70</w:t>
      </w:r>
      <w:r w:rsidR="00441FEB">
        <w:t>)</w:t>
      </w:r>
      <w:r w:rsidR="00B35B19">
        <w:t xml:space="preserve"> </w:t>
      </w:r>
      <w:r w:rsidR="00441FEB">
        <w:t>=</w:t>
      </w:r>
      <w:r w:rsidR="00B35B19">
        <w:t xml:space="preserve"> </w:t>
      </w:r>
      <w:r w:rsidR="000C2426">
        <w:t>3.12</w:t>
      </w:r>
      <w:r w:rsidR="00441FEB">
        <w:t xml:space="preserve">, </w:t>
      </w:r>
      <w:r w:rsidR="00441FEB" w:rsidRPr="00B22938">
        <w:rPr>
          <w:i/>
        </w:rPr>
        <w:t>p</w:t>
      </w:r>
      <w:r w:rsidR="00B35B19">
        <w:rPr>
          <w:i/>
        </w:rPr>
        <w:t xml:space="preserve"> </w:t>
      </w:r>
      <w:r w:rsidR="00441FEB">
        <w:t>=</w:t>
      </w:r>
      <w:r w:rsidR="00B35B19">
        <w:t xml:space="preserve"> </w:t>
      </w:r>
      <w:r w:rsidR="00441FEB">
        <w:t>.</w:t>
      </w:r>
      <w:r w:rsidR="000C2426">
        <w:t>08</w:t>
      </w:r>
      <w:r w:rsidR="006C7C50">
        <w:t>).</w:t>
      </w:r>
      <w:ins w:id="354" w:author="Long, Bria Lorelle" w:date="2018-02-06T22:03:00Z">
        <w:r w:rsidR="00B57A72">
          <w:t xml:space="preserve">  </w:t>
        </w:r>
      </w:ins>
      <w:ins w:id="355" w:author="Long, Bria Lorelle" w:date="2018-02-07T10:33:00Z">
        <w:r w:rsidR="00C77577">
          <w:t>We found the same pattern of results in our linear mixed effect model (see Supplementary Materials: analysis code).</w:t>
        </w:r>
      </w:ins>
    </w:p>
    <w:p w14:paraId="0717FA93" w14:textId="7C7B7AB4" w:rsidR="001C3BDE" w:rsidRPr="00C026D6" w:rsidRDefault="006C7C50">
      <w:pPr>
        <w:spacing w:line="480" w:lineRule="auto"/>
        <w:ind w:firstLine="720"/>
      </w:pPr>
      <w:r>
        <w:t xml:space="preserve"> </w:t>
      </w:r>
      <w:r w:rsidR="0061645B">
        <w:t>However, we planned to examine results for 3</w:t>
      </w:r>
      <w:r w:rsidR="00531811">
        <w:t>-</w:t>
      </w:r>
      <w:r w:rsidR="0061645B">
        <w:t xml:space="preserve"> and 4</w:t>
      </w:r>
      <w:r w:rsidR="00531811">
        <w:t>-</w:t>
      </w:r>
      <w:r w:rsidR="00D52C2E">
        <w:t>year</w:t>
      </w:r>
      <w:r w:rsidR="00531811">
        <w:t>-</w:t>
      </w:r>
      <w:r w:rsidR="00D52C2E">
        <w:t xml:space="preserve">olds separately, </w:t>
      </w:r>
      <w:r w:rsidR="0061645B">
        <w:t>as we anticipated that 3-year-olds might not be able to perform the task as well as 4-year-olds.  These p</w:t>
      </w:r>
      <w:r w:rsidR="007777A9">
        <w:rPr>
          <w:iCs/>
        </w:rPr>
        <w:t xml:space="preserve">lanned </w:t>
      </w:r>
      <w:r w:rsidR="00E97C95">
        <w:rPr>
          <w:iCs/>
        </w:rPr>
        <w:t>ad</w:t>
      </w:r>
      <w:r w:rsidR="007777A9">
        <w:rPr>
          <w:iCs/>
        </w:rPr>
        <w:t xml:space="preserve">-hoc tests revealed that </w:t>
      </w:r>
      <w:r w:rsidR="00E44277">
        <w:rPr>
          <w:iCs/>
        </w:rPr>
        <w:t>4</w:t>
      </w:r>
      <w:r w:rsidR="007777A9">
        <w:rPr>
          <w:iCs/>
        </w:rPr>
        <w:t xml:space="preserve">-year-olds </w:t>
      </w:r>
      <w:r w:rsidR="000C2426">
        <w:rPr>
          <w:iCs/>
        </w:rPr>
        <w:t xml:space="preserve">showed </w:t>
      </w:r>
      <w:r w:rsidR="007777A9">
        <w:rPr>
          <w:iCs/>
        </w:rPr>
        <w:t xml:space="preserve">the Size-Stroop effect in their </w:t>
      </w:r>
      <w:r w:rsidR="005A4457">
        <w:rPr>
          <w:iCs/>
        </w:rPr>
        <w:t>RTs</w:t>
      </w:r>
      <w:r w:rsidR="007777A9">
        <w:rPr>
          <w:iCs/>
        </w:rPr>
        <w:t xml:space="preserve"> </w:t>
      </w:r>
      <w:r w:rsidR="00441FEB">
        <w:rPr>
          <w:iCs/>
        </w:rPr>
        <w:t>(</w:t>
      </w:r>
      <w:del w:id="356" w:author="Long, Bria Lorelle" w:date="2018-02-06T09:01:00Z">
        <w:r w:rsidR="00441FEB" w:rsidDel="00480621">
          <w:rPr>
            <w:iCs/>
          </w:rPr>
          <w:delText xml:space="preserve"> </w:delText>
        </w:r>
      </w:del>
      <w:r w:rsidR="00441FEB">
        <w:rPr>
          <w:iCs/>
        </w:rPr>
        <w:t xml:space="preserve">congruent </w:t>
      </w:r>
      <w:r w:rsidR="00CD19DC" w:rsidRPr="000C2426">
        <w:rPr>
          <w:i/>
          <w:iCs/>
        </w:rPr>
        <w:t>M</w:t>
      </w:r>
      <w:r w:rsidR="00B35B19">
        <w:rPr>
          <w:i/>
          <w:iCs/>
        </w:rPr>
        <w:t xml:space="preserve"> </w:t>
      </w:r>
      <w:r w:rsidR="00CD19DC" w:rsidRPr="00CD19DC">
        <w:rPr>
          <w:iCs/>
        </w:rPr>
        <w:t>=</w:t>
      </w:r>
      <w:r w:rsidR="00B35B19">
        <w:rPr>
          <w:iCs/>
        </w:rPr>
        <w:t xml:space="preserve"> </w:t>
      </w:r>
      <w:r w:rsidR="00CD19DC" w:rsidRPr="00CD19DC">
        <w:rPr>
          <w:iCs/>
        </w:rPr>
        <w:t>1555ms</w:t>
      </w:r>
      <w:r w:rsidR="00CD19DC" w:rsidRPr="00F1439C">
        <w:rPr>
          <w:iCs/>
        </w:rPr>
        <w:t xml:space="preserve">, </w:t>
      </w:r>
      <w:r w:rsidR="00CD19DC" w:rsidRPr="000C2426">
        <w:rPr>
          <w:i/>
          <w:iCs/>
        </w:rPr>
        <w:t>SD</w:t>
      </w:r>
      <w:r w:rsidR="00B35B19">
        <w:rPr>
          <w:i/>
          <w:iCs/>
        </w:rPr>
        <w:t xml:space="preserve"> </w:t>
      </w:r>
      <w:r w:rsidR="00CD19DC" w:rsidRPr="00F1439C">
        <w:rPr>
          <w:iCs/>
        </w:rPr>
        <w:t>=</w:t>
      </w:r>
      <w:r w:rsidR="00B35B19">
        <w:rPr>
          <w:iCs/>
        </w:rPr>
        <w:t xml:space="preserve"> </w:t>
      </w:r>
      <w:r w:rsidR="00CD19DC" w:rsidRPr="00F1439C">
        <w:rPr>
          <w:iCs/>
        </w:rPr>
        <w:t>35</w:t>
      </w:r>
      <w:r w:rsidR="00CD19DC" w:rsidRPr="00CD19DC">
        <w:rPr>
          <w:iCs/>
        </w:rPr>
        <w:t>9ms</w:t>
      </w:r>
      <w:r w:rsidR="00441FEB">
        <w:rPr>
          <w:iCs/>
        </w:rPr>
        <w:t xml:space="preserve">, </w:t>
      </w:r>
      <w:r w:rsidR="00E677B6">
        <w:rPr>
          <w:iCs/>
        </w:rPr>
        <w:t xml:space="preserve">incongruent </w:t>
      </w:r>
      <w:r w:rsidR="00E677B6" w:rsidRPr="00F1439C">
        <w:rPr>
          <w:i/>
          <w:iCs/>
        </w:rPr>
        <w:t>M</w:t>
      </w:r>
      <w:r w:rsidR="00E677B6">
        <w:rPr>
          <w:i/>
          <w:iCs/>
        </w:rPr>
        <w:t xml:space="preserve"> </w:t>
      </w:r>
      <w:r w:rsidR="00E677B6" w:rsidRPr="00CD19DC">
        <w:rPr>
          <w:iCs/>
        </w:rPr>
        <w:t>=</w:t>
      </w:r>
      <w:r w:rsidR="00E677B6">
        <w:rPr>
          <w:iCs/>
        </w:rPr>
        <w:t xml:space="preserve"> </w:t>
      </w:r>
      <w:r w:rsidR="00E677B6" w:rsidRPr="00CD19DC">
        <w:rPr>
          <w:iCs/>
        </w:rPr>
        <w:t>1622ms</w:t>
      </w:r>
      <w:r w:rsidR="00E677B6" w:rsidRPr="00F1439C">
        <w:rPr>
          <w:iCs/>
        </w:rPr>
        <w:t xml:space="preserve">, </w:t>
      </w:r>
      <w:r w:rsidR="00E677B6" w:rsidRPr="000C2426">
        <w:rPr>
          <w:i/>
          <w:iCs/>
        </w:rPr>
        <w:t>SD</w:t>
      </w:r>
      <w:r w:rsidR="00E677B6">
        <w:rPr>
          <w:i/>
          <w:iCs/>
        </w:rPr>
        <w:t xml:space="preserve"> </w:t>
      </w:r>
      <w:r w:rsidR="00E677B6" w:rsidRPr="00F1439C">
        <w:rPr>
          <w:iCs/>
        </w:rPr>
        <w:t>=</w:t>
      </w:r>
      <w:r w:rsidR="00E677B6">
        <w:rPr>
          <w:iCs/>
        </w:rPr>
        <w:t xml:space="preserve"> </w:t>
      </w:r>
      <w:r w:rsidR="00E677B6" w:rsidRPr="00F1439C">
        <w:rPr>
          <w:iCs/>
        </w:rPr>
        <w:t>319</w:t>
      </w:r>
      <w:r w:rsidR="00E677B6" w:rsidRPr="00CD19DC">
        <w:rPr>
          <w:iCs/>
        </w:rPr>
        <w:t>ms,</w:t>
      </w:r>
      <w:r w:rsidR="00E677B6">
        <w:rPr>
          <w:iCs/>
        </w:rPr>
        <w:t xml:space="preserve"> </w:t>
      </w:r>
      <w:r w:rsidR="00441FEB" w:rsidRPr="003A3C3E">
        <w:rPr>
          <w:i/>
          <w:iCs/>
        </w:rPr>
        <w:t>t</w:t>
      </w:r>
      <w:r w:rsidR="00441FEB">
        <w:rPr>
          <w:iCs/>
        </w:rPr>
        <w:t>(</w:t>
      </w:r>
      <w:r w:rsidR="00CD19DC">
        <w:rPr>
          <w:iCs/>
        </w:rPr>
        <w:t>30</w:t>
      </w:r>
      <w:r w:rsidR="00441FEB">
        <w:rPr>
          <w:iCs/>
        </w:rPr>
        <w:t>)</w:t>
      </w:r>
      <w:r w:rsidR="00B35B19">
        <w:rPr>
          <w:iCs/>
        </w:rPr>
        <w:t xml:space="preserve"> </w:t>
      </w:r>
      <w:r w:rsidR="00441FEB">
        <w:rPr>
          <w:iCs/>
        </w:rPr>
        <w:t>=</w:t>
      </w:r>
      <w:r w:rsidR="00B35B19">
        <w:rPr>
          <w:iCs/>
        </w:rPr>
        <w:t xml:space="preserve"> </w:t>
      </w:r>
      <w:r w:rsidR="00CD19DC">
        <w:rPr>
          <w:iCs/>
        </w:rPr>
        <w:t>2.37</w:t>
      </w:r>
      <w:r w:rsidR="00441FEB">
        <w:rPr>
          <w:iCs/>
        </w:rPr>
        <w:t xml:space="preserve">, </w:t>
      </w:r>
      <w:r w:rsidR="00441FEB" w:rsidRPr="003A3C3E">
        <w:rPr>
          <w:i/>
          <w:iCs/>
        </w:rPr>
        <w:t>p</w:t>
      </w:r>
      <w:r w:rsidR="00B35B19">
        <w:rPr>
          <w:i/>
          <w:iCs/>
        </w:rPr>
        <w:t xml:space="preserve"> </w:t>
      </w:r>
      <w:r w:rsidR="00441FEB">
        <w:rPr>
          <w:iCs/>
        </w:rPr>
        <w:t>=</w:t>
      </w:r>
      <w:r w:rsidR="00B35B19">
        <w:rPr>
          <w:iCs/>
        </w:rPr>
        <w:t xml:space="preserve"> </w:t>
      </w:r>
      <w:r w:rsidR="00441FEB">
        <w:rPr>
          <w:iCs/>
        </w:rPr>
        <w:t>.</w:t>
      </w:r>
      <w:r w:rsidR="00CD19DC">
        <w:rPr>
          <w:iCs/>
        </w:rPr>
        <w:t>012</w:t>
      </w:r>
      <w:r w:rsidR="00173BEC">
        <w:rPr>
          <w:iCs/>
        </w:rPr>
        <w:t>,</w:t>
      </w:r>
      <w:r w:rsidR="000C2426">
        <w:rPr>
          <w:iCs/>
        </w:rPr>
        <w:t xml:space="preserve"> Cohen’s </w:t>
      </w:r>
      <w:r w:rsidR="000C2426" w:rsidRPr="00F1439C">
        <w:rPr>
          <w:i/>
          <w:iCs/>
        </w:rPr>
        <w:t>d</w:t>
      </w:r>
      <w:r w:rsidR="00F64A59">
        <w:rPr>
          <w:iCs/>
        </w:rPr>
        <w:t xml:space="preserve"> </w:t>
      </w:r>
      <w:r w:rsidR="000C2426">
        <w:rPr>
          <w:iCs/>
        </w:rPr>
        <w:t>=</w:t>
      </w:r>
      <w:r w:rsidR="00F64A59">
        <w:rPr>
          <w:iCs/>
        </w:rPr>
        <w:t xml:space="preserve"> </w:t>
      </w:r>
      <w:r w:rsidR="000C2426">
        <w:rPr>
          <w:iCs/>
        </w:rPr>
        <w:t>.43,</w:t>
      </w:r>
      <w:r w:rsidR="00173BEC">
        <w:rPr>
          <w:iCs/>
        </w:rPr>
        <w:t xml:space="preserve"> Figure </w:t>
      </w:r>
      <w:r w:rsidR="00085C3C">
        <w:rPr>
          <w:iCs/>
        </w:rPr>
        <w:t>3B</w:t>
      </w:r>
      <w:ins w:id="357" w:author="Long, Bria Lorelle" w:date="2018-02-07T10:34:00Z">
        <w:r w:rsidR="00FD5F38">
          <w:rPr>
            <w:iCs/>
          </w:rPr>
          <w:t xml:space="preserve">; lmer estimates: </w:t>
        </w:r>
      </w:ins>
      <w:ins w:id="358" w:author="Long, Bria Lorelle" w:date="2018-02-07T10:35:00Z">
        <w:r w:rsidR="00FD5F38" w:rsidRPr="00380A36">
          <w:rPr>
            <w:i/>
            <w:iCs/>
            <w:rPrChange w:id="359" w:author="Long, Bria Lorelle" w:date="2018-02-07T10:36:00Z">
              <w:rPr>
                <w:iCs/>
              </w:rPr>
            </w:rPrChange>
          </w:rPr>
          <w:t>b</w:t>
        </w:r>
        <w:r w:rsidR="00FD5F38">
          <w:rPr>
            <w:iCs/>
          </w:rPr>
          <w:t xml:space="preserve"> = 0.048, </w:t>
        </w:r>
        <w:r w:rsidR="00FD5F38" w:rsidRPr="00380A36">
          <w:rPr>
            <w:i/>
            <w:iCs/>
            <w:rPrChange w:id="360" w:author="Long, Bria Lorelle" w:date="2018-02-07T10:36:00Z">
              <w:rPr>
                <w:iCs/>
              </w:rPr>
            </w:rPrChange>
          </w:rPr>
          <w:t>SE</w:t>
        </w:r>
        <w:r w:rsidR="00FD5F38">
          <w:rPr>
            <w:iCs/>
          </w:rPr>
          <w:t xml:space="preserve"> =</w:t>
        </w:r>
        <w:r w:rsidR="00935C56">
          <w:rPr>
            <w:iCs/>
          </w:rPr>
          <w:t xml:space="preserve">  0.021</w:t>
        </w:r>
        <w:r w:rsidR="00FD5F38">
          <w:rPr>
            <w:iCs/>
          </w:rPr>
          <w:t xml:space="preserve">, </w:t>
        </w:r>
        <w:r w:rsidR="00FD5F38" w:rsidRPr="00380A36">
          <w:rPr>
            <w:i/>
            <w:iCs/>
            <w:rPrChange w:id="361" w:author="Long, Bria Lorelle" w:date="2018-02-07T10:36:00Z">
              <w:rPr>
                <w:iCs/>
              </w:rPr>
            </w:rPrChange>
          </w:rPr>
          <w:t>df</w:t>
        </w:r>
        <w:r w:rsidR="00FD5F38">
          <w:rPr>
            <w:iCs/>
          </w:rPr>
          <w:t xml:space="preserve"> =</w:t>
        </w:r>
        <w:r w:rsidR="00CF5F43">
          <w:rPr>
            <w:iCs/>
          </w:rPr>
          <w:t xml:space="preserve"> 21.32</w:t>
        </w:r>
        <w:r w:rsidR="00FD5F38">
          <w:rPr>
            <w:iCs/>
          </w:rPr>
          <w:t xml:space="preserve">, </w:t>
        </w:r>
        <w:r w:rsidR="00FD5F38">
          <w:rPr>
            <w:i/>
            <w:iCs/>
          </w:rPr>
          <w:t>t</w:t>
        </w:r>
        <w:r w:rsidR="00FD5F38">
          <w:rPr>
            <w:iCs/>
          </w:rPr>
          <w:t xml:space="preserve"> =</w:t>
        </w:r>
        <w:r w:rsidR="00CF5F43">
          <w:rPr>
            <w:iCs/>
          </w:rPr>
          <w:t xml:space="preserve">  2.21</w:t>
        </w:r>
        <w:r w:rsidR="00FD5F38">
          <w:rPr>
            <w:iCs/>
          </w:rPr>
          <w:t xml:space="preserve">, </w:t>
        </w:r>
        <w:r w:rsidR="00FD5F38" w:rsidRPr="00FD5F38">
          <w:rPr>
            <w:i/>
            <w:iCs/>
            <w:rPrChange w:id="362" w:author="Long, Bria Lorelle" w:date="2018-02-07T10:35:00Z">
              <w:rPr>
                <w:iCs/>
              </w:rPr>
            </w:rPrChange>
          </w:rPr>
          <w:t>p</w:t>
        </w:r>
        <w:r w:rsidR="00FD5F38">
          <w:rPr>
            <w:iCs/>
          </w:rPr>
          <w:t xml:space="preserve"> =</w:t>
        </w:r>
        <w:r w:rsidR="00FD5F38" w:rsidRPr="00FD5F38">
          <w:rPr>
            <w:iCs/>
          </w:rPr>
          <w:t xml:space="preserve"> 0.038</w:t>
        </w:r>
      </w:ins>
      <w:r w:rsidR="00441FEB">
        <w:rPr>
          <w:iCs/>
        </w:rPr>
        <w:t>)</w:t>
      </w:r>
      <w:r w:rsidR="005A4457">
        <w:rPr>
          <w:iCs/>
        </w:rPr>
        <w:t>, while</w:t>
      </w:r>
      <w:r w:rsidR="00B9785E">
        <w:rPr>
          <w:iCs/>
        </w:rPr>
        <w:t xml:space="preserve"> </w:t>
      </w:r>
      <w:r w:rsidR="005A4457">
        <w:rPr>
          <w:iCs/>
        </w:rPr>
        <w:t>the</w:t>
      </w:r>
      <w:r w:rsidR="00441FEB">
        <w:rPr>
          <w:iCs/>
        </w:rPr>
        <w:t xml:space="preserve"> </w:t>
      </w:r>
      <w:r w:rsidR="005A4457">
        <w:rPr>
          <w:iCs/>
        </w:rPr>
        <w:t>3</w:t>
      </w:r>
      <w:r w:rsidR="00441FEB">
        <w:rPr>
          <w:iCs/>
        </w:rPr>
        <w:t>-year-olds did not</w:t>
      </w:r>
      <w:r w:rsidR="007777A9">
        <w:rPr>
          <w:iCs/>
        </w:rPr>
        <w:t xml:space="preserve"> </w:t>
      </w:r>
      <w:r w:rsidR="00441FEB">
        <w:rPr>
          <w:iCs/>
        </w:rPr>
        <w:t xml:space="preserve">(congruent </w:t>
      </w:r>
      <w:r w:rsidR="00CD19DC" w:rsidRPr="00F1439C">
        <w:rPr>
          <w:i/>
          <w:iCs/>
        </w:rPr>
        <w:t>M</w:t>
      </w:r>
      <w:r w:rsidR="00B35B19">
        <w:rPr>
          <w:iCs/>
        </w:rPr>
        <w:t xml:space="preserve"> </w:t>
      </w:r>
      <w:r w:rsidR="00CD19DC" w:rsidRPr="00CD19DC">
        <w:rPr>
          <w:iCs/>
        </w:rPr>
        <w:t>=</w:t>
      </w:r>
      <w:r w:rsidR="00B35B19">
        <w:rPr>
          <w:iCs/>
        </w:rPr>
        <w:t xml:space="preserve"> </w:t>
      </w:r>
      <w:r w:rsidR="00CD19DC" w:rsidRPr="00CD19DC">
        <w:rPr>
          <w:iCs/>
        </w:rPr>
        <w:t xml:space="preserve">1921ms, </w:t>
      </w:r>
      <w:r w:rsidR="00CD19DC" w:rsidRPr="00F1439C">
        <w:rPr>
          <w:i/>
          <w:iCs/>
        </w:rPr>
        <w:t>SD</w:t>
      </w:r>
      <w:r w:rsidR="00B35B19">
        <w:rPr>
          <w:i/>
          <w:iCs/>
        </w:rPr>
        <w:t xml:space="preserve"> </w:t>
      </w:r>
      <w:r w:rsidR="00CD19DC" w:rsidRPr="00CD19DC">
        <w:rPr>
          <w:iCs/>
        </w:rPr>
        <w:t>=</w:t>
      </w:r>
      <w:r w:rsidR="00B35B19">
        <w:rPr>
          <w:iCs/>
        </w:rPr>
        <w:t xml:space="preserve"> </w:t>
      </w:r>
      <w:r w:rsidR="00CD19DC" w:rsidRPr="00CD19DC">
        <w:rPr>
          <w:iCs/>
        </w:rPr>
        <w:t>475ms</w:t>
      </w:r>
      <w:r w:rsidR="00CF7E1B">
        <w:rPr>
          <w:iCs/>
        </w:rPr>
        <w:t>,</w:t>
      </w:r>
      <w:r w:rsidR="00CD19DC" w:rsidRPr="00CD19DC">
        <w:rPr>
          <w:iCs/>
        </w:rPr>
        <w:t xml:space="preserve"> </w:t>
      </w:r>
      <w:r w:rsidR="00CD19DC">
        <w:rPr>
          <w:iCs/>
        </w:rPr>
        <w:t xml:space="preserve">incongruent </w:t>
      </w:r>
      <w:r w:rsidR="00CD19DC" w:rsidRPr="00F1439C">
        <w:rPr>
          <w:i/>
          <w:iCs/>
        </w:rPr>
        <w:t>M</w:t>
      </w:r>
      <w:r w:rsidR="00B35B19">
        <w:rPr>
          <w:i/>
          <w:iCs/>
        </w:rPr>
        <w:t xml:space="preserve"> </w:t>
      </w:r>
      <w:r w:rsidR="00CD19DC">
        <w:rPr>
          <w:iCs/>
        </w:rPr>
        <w:t>=</w:t>
      </w:r>
      <w:r w:rsidR="00B35B19">
        <w:rPr>
          <w:iCs/>
        </w:rPr>
        <w:t xml:space="preserve"> </w:t>
      </w:r>
      <w:r w:rsidR="00CD19DC">
        <w:rPr>
          <w:iCs/>
        </w:rPr>
        <w:t>1901ms</w:t>
      </w:r>
      <w:r w:rsidR="00CD19DC" w:rsidRPr="00CD19DC">
        <w:rPr>
          <w:iCs/>
        </w:rPr>
        <w:t xml:space="preserve">, </w:t>
      </w:r>
      <w:r w:rsidR="00CD19DC" w:rsidRPr="00F1439C">
        <w:rPr>
          <w:i/>
          <w:iCs/>
        </w:rPr>
        <w:t>SD</w:t>
      </w:r>
      <w:r w:rsidR="00B35B19">
        <w:rPr>
          <w:i/>
          <w:iCs/>
        </w:rPr>
        <w:t xml:space="preserve"> </w:t>
      </w:r>
      <w:r w:rsidR="00CD19DC">
        <w:rPr>
          <w:iCs/>
        </w:rPr>
        <w:t>=</w:t>
      </w:r>
      <w:r w:rsidR="00B35B19">
        <w:rPr>
          <w:iCs/>
        </w:rPr>
        <w:t xml:space="preserve"> </w:t>
      </w:r>
      <w:r w:rsidR="00CD19DC">
        <w:rPr>
          <w:iCs/>
        </w:rPr>
        <w:t>446ms</w:t>
      </w:r>
      <w:r w:rsidR="00441FEB">
        <w:rPr>
          <w:iCs/>
        </w:rPr>
        <w:t xml:space="preserve">, </w:t>
      </w:r>
      <w:r w:rsidR="00441FEB" w:rsidRPr="003A3C3E">
        <w:rPr>
          <w:i/>
          <w:iCs/>
        </w:rPr>
        <w:t>t</w:t>
      </w:r>
      <w:r w:rsidR="00441FEB">
        <w:rPr>
          <w:iCs/>
        </w:rPr>
        <w:t>(</w:t>
      </w:r>
      <w:r w:rsidR="00CD19DC">
        <w:rPr>
          <w:iCs/>
        </w:rPr>
        <w:t>40</w:t>
      </w:r>
      <w:r w:rsidR="00441FEB">
        <w:rPr>
          <w:iCs/>
        </w:rPr>
        <w:t>)</w:t>
      </w:r>
      <w:r w:rsidR="00B35B19">
        <w:rPr>
          <w:iCs/>
        </w:rPr>
        <w:t xml:space="preserve"> </w:t>
      </w:r>
      <w:r w:rsidR="00441FEB">
        <w:rPr>
          <w:iCs/>
        </w:rPr>
        <w:t>=</w:t>
      </w:r>
      <w:r w:rsidR="00C264F3">
        <w:rPr>
          <w:iCs/>
        </w:rPr>
        <w:t>-</w:t>
      </w:r>
      <w:r w:rsidR="00441FEB">
        <w:rPr>
          <w:iCs/>
        </w:rPr>
        <w:t>.</w:t>
      </w:r>
      <w:r w:rsidR="00CD19DC">
        <w:rPr>
          <w:iCs/>
        </w:rPr>
        <w:t>54</w:t>
      </w:r>
      <w:r w:rsidR="00441FEB">
        <w:rPr>
          <w:iCs/>
        </w:rPr>
        <w:t xml:space="preserve">, </w:t>
      </w:r>
      <w:r w:rsidR="00441FEB" w:rsidRPr="003A3C3E">
        <w:rPr>
          <w:i/>
          <w:iCs/>
        </w:rPr>
        <w:t>p</w:t>
      </w:r>
      <w:r w:rsidR="00B35B19">
        <w:rPr>
          <w:i/>
          <w:iCs/>
        </w:rPr>
        <w:t xml:space="preserve"> </w:t>
      </w:r>
      <w:r w:rsidR="00441FEB">
        <w:rPr>
          <w:iCs/>
        </w:rPr>
        <w:t>=</w:t>
      </w:r>
      <w:r w:rsidR="00B35B19">
        <w:rPr>
          <w:iCs/>
        </w:rPr>
        <w:t xml:space="preserve"> </w:t>
      </w:r>
      <w:r w:rsidR="00441FEB">
        <w:rPr>
          <w:iCs/>
        </w:rPr>
        <w:t>.</w:t>
      </w:r>
      <w:r w:rsidR="00CD19DC">
        <w:rPr>
          <w:iCs/>
        </w:rPr>
        <w:t>70</w:t>
      </w:r>
      <w:r w:rsidR="00173BEC">
        <w:rPr>
          <w:iCs/>
        </w:rPr>
        <w:t xml:space="preserve">, Figure </w:t>
      </w:r>
      <w:r w:rsidR="00085C3C">
        <w:rPr>
          <w:iCs/>
        </w:rPr>
        <w:t>3B</w:t>
      </w:r>
      <w:r w:rsidR="00441FEB">
        <w:rPr>
          <w:iCs/>
        </w:rPr>
        <w:t>).</w:t>
      </w:r>
      <w:r w:rsidR="002E6128">
        <w:rPr>
          <w:iCs/>
        </w:rPr>
        <w:t xml:space="preserve"> </w:t>
      </w:r>
      <w:ins w:id="363" w:author="Long, Bria Lorelle" w:date="2018-02-06T22:02:00Z">
        <w:r w:rsidR="00B57A72">
          <w:rPr>
            <w:iCs/>
          </w:rPr>
          <w:t xml:space="preserve"> </w:t>
        </w:r>
      </w:ins>
    </w:p>
    <w:p w14:paraId="26E2538C" w14:textId="53B73284" w:rsidR="002E6128" w:rsidRDefault="005A4457" w:rsidP="00B22938">
      <w:pPr>
        <w:spacing w:line="480" w:lineRule="auto"/>
      </w:pPr>
      <w:r>
        <w:rPr>
          <w:iCs/>
        </w:rPr>
        <w:tab/>
        <w:t>A final exploratory analysis examined whether age or overall slowness was more likely to account for the 3-year-olds</w:t>
      </w:r>
      <w:r w:rsidR="00531811">
        <w:rPr>
          <w:iCs/>
        </w:rPr>
        <w:t>’</w:t>
      </w:r>
      <w:r>
        <w:rPr>
          <w:iCs/>
        </w:rPr>
        <w:t xml:space="preserve"> lack of the </w:t>
      </w:r>
      <w:r w:rsidR="00F64D69">
        <w:rPr>
          <w:iCs/>
        </w:rPr>
        <w:t>S</w:t>
      </w:r>
      <w:r>
        <w:rPr>
          <w:iCs/>
        </w:rPr>
        <w:t>ize-</w:t>
      </w:r>
      <w:r w:rsidR="00F64D69">
        <w:rPr>
          <w:iCs/>
        </w:rPr>
        <w:t>S</w:t>
      </w:r>
      <w:r>
        <w:rPr>
          <w:iCs/>
        </w:rPr>
        <w:t xml:space="preserve">troop effect on RTs.  We analyzed whether </w:t>
      </w:r>
      <w:r w:rsidR="00CF7E1B">
        <w:rPr>
          <w:iCs/>
        </w:rPr>
        <w:t>children’s</w:t>
      </w:r>
      <w:r w:rsidR="009C2C35">
        <w:rPr>
          <w:iCs/>
        </w:rPr>
        <w:t xml:space="preserve"> age (in months) predicted </w:t>
      </w:r>
      <w:r>
        <w:rPr>
          <w:iCs/>
        </w:rPr>
        <w:t xml:space="preserve">the degree to which children made more errors </w:t>
      </w:r>
      <w:r w:rsidRPr="001F6E10">
        <w:rPr>
          <w:iCs/>
        </w:rPr>
        <w:t xml:space="preserve">or had slower RTs on the incongruent than the congruent trials.  It did not; age was uncorrelated with the size of the </w:t>
      </w:r>
      <w:r w:rsidR="006E76C7" w:rsidRPr="001F6E10">
        <w:rPr>
          <w:iCs/>
        </w:rPr>
        <w:t>Stroop</w:t>
      </w:r>
      <w:r w:rsidRPr="001F6E10">
        <w:rPr>
          <w:iCs/>
        </w:rPr>
        <w:t xml:space="preserve"> effect (RTs: </w:t>
      </w:r>
      <w:r w:rsidR="009C2C35" w:rsidRPr="001F6E10">
        <w:rPr>
          <w:i/>
        </w:rPr>
        <w:t>r</w:t>
      </w:r>
      <w:r w:rsidR="00E431D7">
        <w:rPr>
          <w:i/>
        </w:rPr>
        <w:t xml:space="preserve"> </w:t>
      </w:r>
      <w:r w:rsidR="009C2C35" w:rsidRPr="001F6E10">
        <w:t>=</w:t>
      </w:r>
      <w:r w:rsidR="00E431D7">
        <w:t xml:space="preserve"> </w:t>
      </w:r>
      <w:r w:rsidR="009C2C35" w:rsidRPr="001F6E10">
        <w:t>.</w:t>
      </w:r>
      <w:r w:rsidR="00041C7B" w:rsidRPr="004F7BB4">
        <w:t>20</w:t>
      </w:r>
      <w:r w:rsidR="009C2C35" w:rsidRPr="00940576">
        <w:t xml:space="preserve">, </w:t>
      </w:r>
      <w:r w:rsidR="009C2C35" w:rsidRPr="006D2CB5">
        <w:rPr>
          <w:i/>
        </w:rPr>
        <w:t>p</w:t>
      </w:r>
      <w:r w:rsidR="00E431D7">
        <w:rPr>
          <w:i/>
        </w:rPr>
        <w:t xml:space="preserve"> </w:t>
      </w:r>
      <w:r w:rsidR="009C2C35" w:rsidRPr="00B35B19">
        <w:t>=</w:t>
      </w:r>
      <w:r w:rsidR="00E431D7">
        <w:t xml:space="preserve"> </w:t>
      </w:r>
      <w:r w:rsidR="009C2C35" w:rsidRPr="00B35B19">
        <w:t>.</w:t>
      </w:r>
      <w:r w:rsidR="00041C7B" w:rsidRPr="00B35B19">
        <w:t>09</w:t>
      </w:r>
      <w:ins w:id="364" w:author="Long, Bria Lorelle" w:date="2018-02-07T15:30:00Z">
        <w:r w:rsidR="00446A11">
          <w:t>0</w:t>
        </w:r>
      </w:ins>
      <w:del w:id="365" w:author="Long, Bria Lorelle" w:date="2018-02-07T15:30:00Z">
        <w:r w:rsidR="00041C7B" w:rsidRPr="00B35B19" w:rsidDel="00446A11">
          <w:delText>5</w:delText>
        </w:r>
      </w:del>
      <w:r w:rsidRPr="00E1477D">
        <w:t>; Error rates:</w:t>
      </w:r>
      <w:r w:rsidR="005665C6" w:rsidRPr="000419A5">
        <w:t xml:space="preserve"> </w:t>
      </w:r>
      <w:r w:rsidR="00C924BB" w:rsidRPr="000419A5">
        <w:rPr>
          <w:i/>
        </w:rPr>
        <w:t>r</w:t>
      </w:r>
      <w:r w:rsidR="00E431D7">
        <w:rPr>
          <w:i/>
        </w:rPr>
        <w:t xml:space="preserve"> </w:t>
      </w:r>
      <w:r w:rsidR="00C924BB" w:rsidRPr="000419A5">
        <w:t>=</w:t>
      </w:r>
      <w:r w:rsidR="004F3BD9" w:rsidRPr="00842383">
        <w:t xml:space="preserve"> </w:t>
      </w:r>
      <w:r w:rsidR="00C924BB" w:rsidRPr="001F6E10">
        <w:t>-.0</w:t>
      </w:r>
      <w:r w:rsidR="00041C7B" w:rsidRPr="001F6E10">
        <w:t>3</w:t>
      </w:r>
      <w:r w:rsidR="00C924BB" w:rsidRPr="001F6E10">
        <w:t xml:space="preserve">, </w:t>
      </w:r>
      <w:r w:rsidR="00C924BB" w:rsidRPr="001F6E10">
        <w:rPr>
          <w:i/>
        </w:rPr>
        <w:t>p</w:t>
      </w:r>
      <w:r w:rsidR="00E431D7">
        <w:rPr>
          <w:i/>
        </w:rPr>
        <w:t xml:space="preserve"> </w:t>
      </w:r>
      <w:r w:rsidR="00C924BB" w:rsidRPr="001F6E10">
        <w:t>=.</w:t>
      </w:r>
      <w:r w:rsidR="00041C7B" w:rsidRPr="001F6E10">
        <w:t>82</w:t>
      </w:r>
      <w:r w:rsidR="004D2654">
        <w:t xml:space="preserve">, </w:t>
      </w:r>
      <w:r w:rsidR="00F05EB3">
        <w:t>Supplemental</w:t>
      </w:r>
      <w:r w:rsidR="004D2654">
        <w:t xml:space="preserve"> Figure </w:t>
      </w:r>
      <w:ins w:id="366" w:author="Long, Bria Lorelle" w:date="2018-01-17T09:30:00Z">
        <w:r w:rsidR="00AB022B">
          <w:t>2A</w:t>
        </w:r>
      </w:ins>
      <w:r w:rsidR="00C924BB" w:rsidRPr="001F6E10">
        <w:t>)</w:t>
      </w:r>
      <w:r w:rsidR="009C2C35" w:rsidRPr="001F6E10">
        <w:t xml:space="preserve">. </w:t>
      </w:r>
      <w:r w:rsidR="002E6128" w:rsidRPr="001F6E10">
        <w:t xml:space="preserve"> We then asked whether overall RT predicted the magnitude of the Size-</w:t>
      </w:r>
      <w:r w:rsidR="00F47FE6" w:rsidRPr="001F6E10">
        <w:t xml:space="preserve">Stroop </w:t>
      </w:r>
      <w:r w:rsidR="002E6128" w:rsidRPr="002D1293">
        <w:t>effect</w:t>
      </w:r>
      <w:ins w:id="367" w:author="Long, Bria Lorelle" w:date="2018-02-05T17:16:00Z">
        <w:r w:rsidR="00AA783C">
          <w:t xml:space="preserve"> for all children</w:t>
        </w:r>
      </w:ins>
      <w:r w:rsidR="002E6128" w:rsidRPr="002D1293">
        <w:t>. W</w:t>
      </w:r>
      <w:r w:rsidR="009C2C35" w:rsidRPr="00934D48">
        <w:t xml:space="preserve">e found that the </w:t>
      </w:r>
      <w:r w:rsidR="00A648AC" w:rsidRPr="00934D48">
        <w:t xml:space="preserve">more </w:t>
      </w:r>
      <w:r w:rsidR="009C2C35" w:rsidRPr="00934D48">
        <w:t>slow</w:t>
      </w:r>
      <w:r w:rsidR="00A648AC" w:rsidRPr="00934D48">
        <w:t>ly</w:t>
      </w:r>
      <w:r w:rsidR="009C2C35" w:rsidRPr="00934D48">
        <w:t xml:space="preserve"> a child performed the task,</w:t>
      </w:r>
      <w:r w:rsidR="00041C7B" w:rsidRPr="00934D48">
        <w:t xml:space="preserve"> </w:t>
      </w:r>
      <w:r w:rsidR="005D1346">
        <w:t>the less</w:t>
      </w:r>
      <w:r w:rsidR="00041C7B" w:rsidRPr="00934D48">
        <w:t xml:space="preserve"> likely it was that this child would show a Size-Stroop effect in their reaction times (</w:t>
      </w:r>
      <w:r w:rsidR="00041C7B" w:rsidRPr="00934D48">
        <w:rPr>
          <w:i/>
        </w:rPr>
        <w:t>r</w:t>
      </w:r>
      <w:r w:rsidR="00E431D7">
        <w:rPr>
          <w:i/>
        </w:rPr>
        <w:t xml:space="preserve"> </w:t>
      </w:r>
      <w:r w:rsidR="00041C7B" w:rsidRPr="00934D48">
        <w:t xml:space="preserve">=-.22, </w:t>
      </w:r>
      <w:r w:rsidR="00041C7B" w:rsidRPr="00934D48">
        <w:rPr>
          <w:i/>
        </w:rPr>
        <w:t>p</w:t>
      </w:r>
      <w:r w:rsidR="00E431D7">
        <w:rPr>
          <w:i/>
        </w:rPr>
        <w:t xml:space="preserve"> </w:t>
      </w:r>
      <w:r w:rsidR="00041C7B" w:rsidRPr="00934D48">
        <w:t>=</w:t>
      </w:r>
      <w:r w:rsidR="00E431D7">
        <w:t xml:space="preserve"> </w:t>
      </w:r>
      <w:r w:rsidR="00041C7B" w:rsidRPr="00934D48">
        <w:t>.</w:t>
      </w:r>
      <w:del w:id="368" w:author="Long, Bria Lorelle" w:date="2018-02-07T15:29:00Z">
        <w:r w:rsidR="00041C7B" w:rsidRPr="00934D48" w:rsidDel="001E4D8F">
          <w:delText>058</w:delText>
        </w:r>
      </w:del>
      <w:ins w:id="369" w:author="Long, Bria Lorelle" w:date="2018-02-07T15:29:00Z">
        <w:r w:rsidR="001E4D8F" w:rsidRPr="00934D48">
          <w:t>05</w:t>
        </w:r>
        <w:r w:rsidR="001E4D8F">
          <w:t>9</w:t>
        </w:r>
      </w:ins>
      <w:r w:rsidR="004D2654">
        <w:t xml:space="preserve">, </w:t>
      </w:r>
      <w:r w:rsidR="00F05EB3">
        <w:t xml:space="preserve">Supplemental </w:t>
      </w:r>
      <w:r w:rsidR="004D2654">
        <w:t>Figure 1B</w:t>
      </w:r>
      <w:r w:rsidR="00041C7B" w:rsidRPr="00934D48">
        <w:t>), but not in their error rates (</w:t>
      </w:r>
      <w:r w:rsidR="00041C7B" w:rsidRPr="00934D48">
        <w:rPr>
          <w:i/>
        </w:rPr>
        <w:t>r</w:t>
      </w:r>
      <w:r w:rsidR="00E431D7">
        <w:rPr>
          <w:i/>
        </w:rPr>
        <w:t xml:space="preserve"> </w:t>
      </w:r>
      <w:r w:rsidR="00041C7B" w:rsidRPr="00934D48">
        <w:t>=</w:t>
      </w:r>
      <w:r w:rsidR="00E431D7">
        <w:t xml:space="preserve"> </w:t>
      </w:r>
      <w:r w:rsidR="00041C7B" w:rsidRPr="00934D48">
        <w:t xml:space="preserve">.18, </w:t>
      </w:r>
      <w:r w:rsidR="00041C7B" w:rsidRPr="00934D48">
        <w:rPr>
          <w:i/>
        </w:rPr>
        <w:t>p</w:t>
      </w:r>
      <w:r w:rsidR="00E431D7">
        <w:rPr>
          <w:i/>
        </w:rPr>
        <w:t xml:space="preserve"> </w:t>
      </w:r>
      <w:r w:rsidR="00041C7B" w:rsidRPr="00934D48">
        <w:t>=</w:t>
      </w:r>
      <w:r w:rsidR="00E431D7">
        <w:t xml:space="preserve"> </w:t>
      </w:r>
      <w:r w:rsidR="00041C7B" w:rsidRPr="00934D48">
        <w:t xml:space="preserve">.13). </w:t>
      </w:r>
      <w:r w:rsidR="002D1293" w:rsidRPr="00F1439C">
        <w:t>However, we found that this was</w:t>
      </w:r>
      <w:r w:rsidR="005D1346">
        <w:t xml:space="preserve"> likely</w:t>
      </w:r>
      <w:r w:rsidR="002D1293" w:rsidRPr="00F1439C">
        <w:t xml:space="preserve"> driven by the fact that children</w:t>
      </w:r>
      <w:r w:rsidR="00041C7B" w:rsidRPr="002D1293">
        <w:t xml:space="preserve"> who performed the task </w:t>
      </w:r>
      <w:r w:rsidR="002D1293" w:rsidRPr="00F1439C">
        <w:t xml:space="preserve">more slowly </w:t>
      </w:r>
      <w:r w:rsidR="00041C7B" w:rsidRPr="002D1293">
        <w:t xml:space="preserve">were </w:t>
      </w:r>
      <w:r w:rsidR="005529C8" w:rsidRPr="00934D48">
        <w:t xml:space="preserve">more likely </w:t>
      </w:r>
      <w:r w:rsidR="001F6E10" w:rsidRPr="00934D48">
        <w:t>to show</w:t>
      </w:r>
      <w:r w:rsidR="002D1293" w:rsidRPr="00F1439C">
        <w:t xml:space="preserve"> either a</w:t>
      </w:r>
      <w:r w:rsidR="005529C8" w:rsidRPr="002D1293">
        <w:t xml:space="preserve"> very positive or a v</w:t>
      </w:r>
      <w:r w:rsidR="00041C7B" w:rsidRPr="002D1293">
        <w:t>ery negative Size Stroop effect (</w:t>
      </w:r>
      <w:ins w:id="370" w:author="Long, Bria Lorelle" w:date="2018-02-05T17:16:00Z">
        <w:r w:rsidR="00AA783C">
          <w:t>age correlation with absolute value</w:t>
        </w:r>
      </w:ins>
      <w:ins w:id="371" w:author="Long, Bria Lorelle" w:date="2018-02-06T22:08:00Z">
        <w:r w:rsidR="00505922">
          <w:t>d</w:t>
        </w:r>
      </w:ins>
      <w:ins w:id="372" w:author="Long, Bria Lorelle" w:date="2018-02-05T17:16:00Z">
        <w:r w:rsidR="00AA783C">
          <w:t xml:space="preserve"> RT</w:t>
        </w:r>
      </w:ins>
      <w:ins w:id="373" w:author="Long, Bria Lorelle" w:date="2018-02-06T22:08:00Z">
        <w:r w:rsidR="00505922">
          <w:t>s</w:t>
        </w:r>
      </w:ins>
      <w:ins w:id="374" w:author="Long, Bria Lorelle" w:date="2018-02-05T17:16:00Z">
        <w:r w:rsidR="00AA783C">
          <w:t xml:space="preserve">, </w:t>
        </w:r>
      </w:ins>
      <w:r w:rsidR="00041C7B" w:rsidRPr="00F1439C">
        <w:rPr>
          <w:i/>
        </w:rPr>
        <w:t>r</w:t>
      </w:r>
      <w:r w:rsidR="00E431D7">
        <w:rPr>
          <w:i/>
        </w:rPr>
        <w:t xml:space="preserve"> </w:t>
      </w:r>
      <w:r w:rsidR="00041C7B" w:rsidRPr="002D1293">
        <w:t>=</w:t>
      </w:r>
      <w:r w:rsidR="00E431D7">
        <w:t xml:space="preserve"> </w:t>
      </w:r>
      <w:r w:rsidR="00041C7B" w:rsidRPr="002D1293">
        <w:t>.3</w:t>
      </w:r>
      <w:ins w:id="375" w:author="Long, Bria Lorelle" w:date="2018-02-07T15:32:00Z">
        <w:r w:rsidR="00A45BB5">
          <w:t>3</w:t>
        </w:r>
      </w:ins>
      <w:del w:id="376" w:author="Long, Bria Lorelle" w:date="2018-02-07T15:32:00Z">
        <w:r w:rsidR="00041C7B" w:rsidRPr="002D1293" w:rsidDel="00A45BB5">
          <w:delText>4</w:delText>
        </w:r>
      </w:del>
      <w:r w:rsidR="00041C7B" w:rsidRPr="002D1293">
        <w:t xml:space="preserve">, </w:t>
      </w:r>
      <w:r w:rsidR="00041C7B" w:rsidRPr="00F1439C">
        <w:rPr>
          <w:i/>
        </w:rPr>
        <w:t>p</w:t>
      </w:r>
      <w:r w:rsidR="00E431D7">
        <w:rPr>
          <w:i/>
        </w:rPr>
        <w:t xml:space="preserve"> </w:t>
      </w:r>
      <w:r w:rsidR="00041C7B" w:rsidRPr="002D1293">
        <w:t>=</w:t>
      </w:r>
      <w:r w:rsidR="00E431D7">
        <w:t xml:space="preserve"> </w:t>
      </w:r>
      <w:r w:rsidR="00041C7B" w:rsidRPr="002D1293">
        <w:t>.</w:t>
      </w:r>
      <w:del w:id="377" w:author="Long, Bria Lorelle" w:date="2018-02-07T15:32:00Z">
        <w:r w:rsidR="00041C7B" w:rsidRPr="002D1293" w:rsidDel="00A45BB5">
          <w:delText>003</w:delText>
        </w:r>
      </w:del>
      <w:ins w:id="378" w:author="Long, Bria Lorelle" w:date="2018-02-07T15:32:00Z">
        <w:r w:rsidR="00A45BB5" w:rsidRPr="002D1293">
          <w:t>00</w:t>
        </w:r>
        <w:r w:rsidR="00A45BB5">
          <w:t>4</w:t>
        </w:r>
      </w:ins>
      <w:r w:rsidR="004D2654">
        <w:t xml:space="preserve">, </w:t>
      </w:r>
      <w:r w:rsidR="00F05EB3">
        <w:t xml:space="preserve">Supplemental </w:t>
      </w:r>
      <w:r w:rsidR="004D2654">
        <w:t xml:space="preserve">Figure </w:t>
      </w:r>
      <w:ins w:id="379" w:author="mariko.moher@williams.edu" w:date="2018-01-20T14:03:00Z">
        <w:r w:rsidR="005254D4">
          <w:t>2</w:t>
        </w:r>
      </w:ins>
      <w:del w:id="380" w:author="mariko.moher@williams.edu" w:date="2018-01-20T14:03:00Z">
        <w:r w:rsidR="004D2654" w:rsidDel="005254D4">
          <w:delText>1</w:delText>
        </w:r>
      </w:del>
      <w:r w:rsidR="004D2654">
        <w:t>C</w:t>
      </w:r>
      <w:r w:rsidR="00041C7B" w:rsidRPr="002D1293">
        <w:t>)</w:t>
      </w:r>
      <w:ins w:id="381" w:author="mariko.moher@williams.edu" w:date="2018-01-20T14:01:00Z">
        <w:r w:rsidR="005254D4">
          <w:t>;</w:t>
        </w:r>
      </w:ins>
      <w:del w:id="382" w:author="mariko.moher@williams.edu" w:date="2018-01-20T14:01:00Z">
        <w:r w:rsidR="00041C7B" w:rsidRPr="002D1293" w:rsidDel="005254D4">
          <w:delText>:</w:delText>
        </w:r>
      </w:del>
      <w:r w:rsidR="00041C7B" w:rsidRPr="002D1293">
        <w:t xml:space="preserve"> </w:t>
      </w:r>
      <w:del w:id="383" w:author="mariko.moher@williams.edu" w:date="2018-01-20T14:01:00Z">
        <w:r w:rsidR="005529C8" w:rsidRPr="002D1293" w:rsidDel="005254D4">
          <w:delText xml:space="preserve"> </w:delText>
        </w:r>
      </w:del>
      <w:r w:rsidR="005529C8" w:rsidRPr="002D1293">
        <w:t xml:space="preserve">in other words, </w:t>
      </w:r>
      <w:del w:id="384" w:author="mariko.moher@williams.edu" w:date="2018-01-20T14:02:00Z">
        <w:r w:rsidR="005529C8" w:rsidRPr="002D1293" w:rsidDel="005254D4">
          <w:delText xml:space="preserve">slower </w:delText>
        </w:r>
      </w:del>
      <w:r w:rsidR="005529C8" w:rsidRPr="002D1293">
        <w:t>children</w:t>
      </w:r>
      <w:ins w:id="385" w:author="mariko.moher@williams.edu" w:date="2018-01-20T14:02:00Z">
        <w:r w:rsidR="005254D4">
          <w:t xml:space="preserve"> whose reaction times were longer</w:t>
        </w:r>
      </w:ins>
      <w:r w:rsidR="005529C8" w:rsidRPr="002D1293">
        <w:t xml:space="preserve"> tended to have more variance in their </w:t>
      </w:r>
      <w:del w:id="386" w:author="mariko.moher@williams.edu" w:date="2018-01-20T14:02:00Z">
        <w:r w:rsidR="005529C8" w:rsidRPr="002D1293" w:rsidDel="005254D4">
          <w:delText>reaction times</w:delText>
        </w:r>
      </w:del>
      <w:ins w:id="387" w:author="mariko.moher@williams.edu" w:date="2018-01-20T14:02:00Z">
        <w:r w:rsidR="005254D4">
          <w:t>RTs</w:t>
        </w:r>
      </w:ins>
      <w:r w:rsidR="005529C8" w:rsidRPr="002D1293">
        <w:t>, leading to noisier estimates of the Size-Stroop effect</w:t>
      </w:r>
      <w:del w:id="388" w:author="mariko.moher@williams.edu" w:date="2018-01-20T14:02:00Z">
        <w:r w:rsidR="00C264F3" w:rsidDel="005254D4">
          <w:delText xml:space="preserve"> in these children</w:delText>
        </w:r>
      </w:del>
      <w:r w:rsidR="00041C7B" w:rsidRPr="00934D48">
        <w:t>.</w:t>
      </w:r>
    </w:p>
    <w:p w14:paraId="05AFF85D" w14:textId="1D755C52" w:rsidR="00F5039A" w:rsidRDefault="00D52C2E" w:rsidP="006257BC">
      <w:pPr>
        <w:spacing w:line="480" w:lineRule="auto"/>
        <w:ind w:firstLine="720"/>
        <w:rPr>
          <w:b/>
        </w:rPr>
      </w:pPr>
      <w:r>
        <w:t>Thus, t</w:t>
      </w:r>
      <w:r w:rsidR="00AD20E8">
        <w:t>hough</w:t>
      </w:r>
      <w:r w:rsidR="008F159C">
        <w:t xml:space="preserve"> </w:t>
      </w:r>
      <w:commentRangeStart w:id="389"/>
      <w:del w:id="390" w:author="Long, Bria Lorelle" w:date="2018-02-05T17:17:00Z">
        <w:r w:rsidR="008F159C" w:rsidDel="00AA783C">
          <w:delText>three</w:delText>
        </w:r>
        <w:commentRangeEnd w:id="389"/>
        <w:r w:rsidR="005254D4" w:rsidDel="00AA783C">
          <w:rPr>
            <w:rStyle w:val="CommentReference"/>
          </w:rPr>
          <w:commentReference w:id="389"/>
        </w:r>
      </w:del>
      <w:ins w:id="391" w:author="Long, Bria Lorelle" w:date="2018-02-05T17:17:00Z">
        <w:r w:rsidR="00AA783C">
          <w:t>3</w:t>
        </w:r>
      </w:ins>
      <w:r w:rsidR="008F159C">
        <w:t xml:space="preserve">-year-olds </w:t>
      </w:r>
      <w:r w:rsidR="00AD20E8">
        <w:t>understood</w:t>
      </w:r>
      <w:r w:rsidR="008F159C">
        <w:t xml:space="preserve"> the task instructions,</w:t>
      </w:r>
      <w:r w:rsidR="00AD20E8">
        <w:t xml:space="preserve"> they tended to stay</w:t>
      </w:r>
      <w:r w:rsidR="008F159C">
        <w:t xml:space="preserve"> less on tas</w:t>
      </w:r>
      <w:r w:rsidR="00AD20E8">
        <w:t>k and did not</w:t>
      </w:r>
      <w:r w:rsidR="006F0B34">
        <w:t xml:space="preserve"> make </w:t>
      </w:r>
      <w:r w:rsidR="006F0B34">
        <w:rPr>
          <w:i/>
        </w:rPr>
        <w:t xml:space="preserve">speeded </w:t>
      </w:r>
      <w:r w:rsidR="006F0B34">
        <w:t>visual size judgments</w:t>
      </w:r>
      <w:r w:rsidR="008F159C">
        <w:t xml:space="preserve">. </w:t>
      </w:r>
      <w:r>
        <w:t xml:space="preserve">Both </w:t>
      </w:r>
      <w:r w:rsidR="0027404F">
        <w:t xml:space="preserve">of these factors would make it harder </w:t>
      </w:r>
      <w:r w:rsidR="00AD20E8">
        <w:t>to obtain accurate estimates of 3-year-olds</w:t>
      </w:r>
      <w:ins w:id="392" w:author="mariko.moher@williams.edu" w:date="2018-01-20T14:05:00Z">
        <w:r w:rsidR="005254D4">
          <w:t>’</w:t>
        </w:r>
      </w:ins>
      <w:r w:rsidR="00AD20E8">
        <w:t xml:space="preserve"> reaction times for congruent </w:t>
      </w:r>
      <w:r w:rsidR="00CF7E1B">
        <w:t>versus</w:t>
      </w:r>
      <w:r w:rsidR="00AD20E8">
        <w:t xml:space="preserve"> incongruent displays and thus to </w:t>
      </w:r>
      <w:r w:rsidR="0027404F">
        <w:t>observe a Size-Stroop effect in their reaction times</w:t>
      </w:r>
      <w:ins w:id="393" w:author="mariko.moher@williams.edu" w:date="2018-01-20T14:05:00Z">
        <w:r w:rsidR="005254D4">
          <w:t>.</w:t>
        </w:r>
      </w:ins>
      <w:ins w:id="394" w:author="Long, Bria Lorelle" w:date="2018-01-17T09:30:00Z">
        <w:del w:id="395" w:author="mariko.moher@williams.edu" w:date="2018-01-20T14:05:00Z">
          <w:r w:rsidR="00AB022B" w:rsidDel="005254D4">
            <w:delText>,</w:delText>
          </w:r>
        </w:del>
      </w:ins>
      <w:ins w:id="396" w:author="Long, Bria Lorelle" w:date="2018-01-17T09:31:00Z">
        <w:r w:rsidR="00AB022B">
          <w:t xml:space="preserve"> Furthermore, as </w:t>
        </w:r>
      </w:ins>
      <w:ins w:id="397" w:author="Long, Bria Lorelle" w:date="2018-02-05T17:17:00Z">
        <w:r w:rsidR="00AA783C">
          <w:t>3</w:t>
        </w:r>
      </w:ins>
      <w:ins w:id="398" w:author="Long, Bria Lorelle" w:date="2018-01-17T09:31:00Z">
        <w:r w:rsidR="00AB022B">
          <w:t xml:space="preserve">-year-olds showed the Size-Stroop effect in their error rates, </w:t>
        </w:r>
      </w:ins>
      <w:del w:id="399" w:author="Long, Bria Lorelle" w:date="2018-01-17T09:31:00Z">
        <w:r w:rsidR="0027404F" w:rsidDel="00AB022B">
          <w:delText xml:space="preserve">. </w:delText>
        </w:r>
        <w:r w:rsidR="00BC15B8" w:rsidDel="00AB022B">
          <w:delText>As a result</w:delText>
        </w:r>
        <w:r w:rsidDel="00AB022B">
          <w:delText>,</w:delText>
        </w:r>
      </w:del>
      <w:del w:id="400" w:author="mariko.moher@williams.edu" w:date="2018-01-20T14:05:00Z">
        <w:r w:rsidDel="005254D4">
          <w:delText xml:space="preserve"> </w:delText>
        </w:r>
      </w:del>
      <w:r>
        <w:t xml:space="preserve">the different pattern of reaction time effects across age groups is likely driven by the fact that 3-year-olds </w:t>
      </w:r>
      <w:r w:rsidR="00934D48">
        <w:t>simply had more variance in their reaction time</w:t>
      </w:r>
      <w:r w:rsidR="005D1346">
        <w:t>s</w:t>
      </w:r>
      <w:r w:rsidR="00934D48">
        <w:t>.</w:t>
      </w:r>
      <w:del w:id="401" w:author="Long, Bria Lorelle" w:date="2018-01-17T09:31:00Z">
        <w:r w:rsidR="00975DB5" w:rsidDel="00AB022B">
          <w:delText xml:space="preserve"> </w:delText>
        </w:r>
        <w:r w:rsidR="00BC15B8" w:rsidDel="00AB022B">
          <w:delText>Furthermore</w:delText>
        </w:r>
        <w:r w:rsidR="00975DB5" w:rsidDel="00AB022B">
          <w:delText>, as three-year-olds showed the Size-Stroop effect in their error rates</w:delText>
        </w:r>
      </w:del>
      <w:ins w:id="402" w:author="Long, Bria Lorelle" w:date="2018-01-17T09:31:00Z">
        <w:r w:rsidR="00AB022B">
          <w:t xml:space="preserve"> </w:t>
        </w:r>
      </w:ins>
      <w:del w:id="403" w:author="Long, Bria Lorelle" w:date="2018-01-17T09:31:00Z">
        <w:r w:rsidR="00975DB5" w:rsidDel="00AB022B">
          <w:delText>, w</w:delText>
        </w:r>
      </w:del>
      <w:ins w:id="404" w:author="Long, Bria Lorelle" w:date="2018-01-17T09:31:00Z">
        <w:r w:rsidR="00AB022B">
          <w:t>W</w:t>
        </w:r>
      </w:ins>
      <w:r w:rsidR="00975DB5">
        <w:t>e</w:t>
      </w:r>
      <w:r>
        <w:t xml:space="preserve"> </w:t>
      </w:r>
      <w:ins w:id="405" w:author="Long, Bria Lorelle" w:date="2018-01-17T09:31:00Z">
        <w:r w:rsidR="00AB022B">
          <w:t xml:space="preserve">thus </w:t>
        </w:r>
      </w:ins>
      <w:r>
        <w:t>conclude that there is unlikely to be a difference in how 3</w:t>
      </w:r>
      <w:r w:rsidR="00CF7E1B">
        <w:t>-</w:t>
      </w:r>
      <w:r>
        <w:t xml:space="preserve"> versus 4-year-olds process real-world object size in this task</w:t>
      </w:r>
      <w:ins w:id="406" w:author="Long, Bria Lorelle" w:date="2018-01-17T09:31:00Z">
        <w:r w:rsidR="00AB022B">
          <w:t>.</w:t>
        </w:r>
      </w:ins>
      <w:del w:id="407" w:author="Long, Bria Lorelle" w:date="2018-01-17T09:31:00Z">
        <w:r w:rsidDel="00AB022B">
          <w:delText>.</w:delText>
        </w:r>
      </w:del>
    </w:p>
    <w:p w14:paraId="336E0B3A" w14:textId="758999F2" w:rsidR="006451EF" w:rsidRDefault="00B0549F" w:rsidP="00274B84">
      <w:pPr>
        <w:spacing w:line="480" w:lineRule="auto"/>
        <w:jc w:val="center"/>
        <w:outlineLvl w:val="0"/>
        <w:rPr>
          <w:b/>
        </w:rPr>
      </w:pPr>
      <w:r>
        <w:rPr>
          <w:b/>
        </w:rPr>
        <w:t>Experiment 2: Replication</w:t>
      </w:r>
    </w:p>
    <w:p w14:paraId="0DAA5A16" w14:textId="1234C64B" w:rsidR="00F5039A" w:rsidRDefault="009F3F83" w:rsidP="00BD07F4">
      <w:pPr>
        <w:spacing w:line="480" w:lineRule="auto"/>
        <w:ind w:firstLine="720"/>
        <w:rPr>
          <w:b/>
        </w:rPr>
      </w:pPr>
      <w:r>
        <w:t>The results of Experiment 1</w:t>
      </w:r>
      <w:r w:rsidR="006C7C50">
        <w:t xml:space="preserve"> suggest that</w:t>
      </w:r>
      <w:r w:rsidR="00D879D0">
        <w:t xml:space="preserve"> real-world size was automatically activated and interfered with </w:t>
      </w:r>
      <w:r>
        <w:t>children’s</w:t>
      </w:r>
      <w:r w:rsidR="00D879D0">
        <w:t xml:space="preserve"> ability to make visual size judgments</w:t>
      </w:r>
      <w:r w:rsidR="00CD6944">
        <w:t xml:space="preserve"> in the Size-Stroop task</w:t>
      </w:r>
      <w:r w:rsidR="00D879D0">
        <w:t xml:space="preserve">. </w:t>
      </w:r>
      <w:r w:rsidR="00036657">
        <w:t xml:space="preserve">We found that both 3-year-olds and 4-year-olds made more errors on incongruent relative to congruent displays, and that 4-year-olds </w:t>
      </w:r>
      <w:r w:rsidR="00F64A59">
        <w:t>also tended</w:t>
      </w:r>
      <w:r w:rsidR="00036657">
        <w:t xml:space="preserve"> to </w:t>
      </w:r>
      <w:r w:rsidR="0022527C">
        <w:t>take longer to respond</w:t>
      </w:r>
      <w:r w:rsidR="00036657">
        <w:t xml:space="preserve"> on </w:t>
      </w:r>
      <w:r w:rsidR="0022527C">
        <w:t xml:space="preserve">incongruent </w:t>
      </w:r>
      <w:r w:rsidR="00036657">
        <w:t xml:space="preserve">relative to </w:t>
      </w:r>
      <w:r w:rsidR="0022527C">
        <w:t>congruent</w:t>
      </w:r>
      <w:r w:rsidR="00036657">
        <w:t xml:space="preserve"> </w:t>
      </w:r>
      <w:r w:rsidR="00DC7856">
        <w:t>displays</w:t>
      </w:r>
      <w:r w:rsidR="00036657">
        <w:t>. As</w:t>
      </w:r>
      <w:r w:rsidR="00A95E8C">
        <w:t xml:space="preserve"> we did</w:t>
      </w:r>
      <w:r w:rsidR="00AF2FCE">
        <w:t xml:space="preserve"> not anticipate that only 4-year-olds would show a Size-Stroop effect in their </w:t>
      </w:r>
      <w:r w:rsidR="00A95E8C">
        <w:t xml:space="preserve">reaction times, </w:t>
      </w:r>
      <w:r w:rsidR="00AF2FCE">
        <w:t xml:space="preserve">in Experiment 2 </w:t>
      </w:r>
      <w:r w:rsidR="00A95E8C">
        <w:t xml:space="preserve">we sought to replicate these </w:t>
      </w:r>
      <w:r w:rsidR="00AF2FCE">
        <w:t>RT</w:t>
      </w:r>
      <w:r w:rsidR="00A95E8C">
        <w:t xml:space="preserve"> results in an independent group of 4-year-</w:t>
      </w:r>
      <w:del w:id="408" w:author="Long, Bria Lorelle" w:date="2018-02-05T17:36:00Z">
        <w:r w:rsidR="00A95E8C" w:rsidDel="00530645">
          <w:delText>olds</w:delText>
        </w:r>
      </w:del>
      <w:ins w:id="409" w:author="Long, Bria Lorelle" w:date="2018-02-05T17:36:00Z">
        <w:r w:rsidR="00530645">
          <w:t>olds. We</w:t>
        </w:r>
      </w:ins>
      <w:ins w:id="410" w:author="Long, Bria Lorelle" w:date="2018-02-05T17:35:00Z">
        <w:r w:rsidR="00530645">
          <w:t xml:space="preserve"> also planned to exclude 4-year</w:t>
        </w:r>
        <w:r w:rsidR="00A17B40">
          <w:t>-olds who responded slowly from reaction time analyses,</w:t>
        </w:r>
        <w:r w:rsidR="00530645">
          <w:t xml:space="preserve"> as in Experiment 1 we found that children with very slow RTs tended to show highly variable Size Stroop effects in their </w:t>
        </w:r>
      </w:ins>
      <w:ins w:id="411" w:author="Long, Bria Lorelle" w:date="2018-02-06T09:05:00Z">
        <w:r w:rsidR="00331DAC">
          <w:t>RTs</w:t>
        </w:r>
      </w:ins>
      <w:ins w:id="412" w:author="Long, Bria Lorelle" w:date="2018-02-05T17:35:00Z">
        <w:r w:rsidR="00530645">
          <w:t xml:space="preserve">. </w:t>
        </w:r>
      </w:ins>
      <w:del w:id="413" w:author="Long, Bria Lorelle" w:date="2018-02-05T17:34:00Z">
        <w:r w:rsidR="00181A61" w:rsidDel="005E78D7">
          <w:delText xml:space="preserve"> who respond</w:delText>
        </w:r>
      </w:del>
      <w:del w:id="414" w:author="Long, Bria Lorelle" w:date="2018-02-05T17:17:00Z">
        <w:r w:rsidR="00181A61" w:rsidDel="00AA783C">
          <w:delText xml:space="preserve">ed </w:delText>
        </w:r>
      </w:del>
      <w:del w:id="415" w:author="Long, Bria Lorelle" w:date="2018-02-05T17:34:00Z">
        <w:r w:rsidR="00181A61" w:rsidDel="005E78D7">
          <w:delText>quickly.</w:delText>
        </w:r>
        <w:r w:rsidR="00A95E8C" w:rsidDel="005E78D7">
          <w:delText xml:space="preserve"> </w:delText>
        </w:r>
        <w:r w:rsidR="00B0549F" w:rsidDel="005E78D7">
          <w:delText xml:space="preserve"> </w:delText>
        </w:r>
      </w:del>
    </w:p>
    <w:p w14:paraId="55BBD082" w14:textId="25C444A1" w:rsidR="006451EF" w:rsidRDefault="006451EF" w:rsidP="00274B84">
      <w:pPr>
        <w:spacing w:line="480" w:lineRule="auto"/>
        <w:jc w:val="center"/>
        <w:outlineLvl w:val="0"/>
        <w:rPr>
          <w:b/>
        </w:rPr>
      </w:pPr>
      <w:r w:rsidRPr="00FE0903">
        <w:rPr>
          <w:b/>
        </w:rPr>
        <w:t>Methods</w:t>
      </w:r>
    </w:p>
    <w:p w14:paraId="4A08C08D" w14:textId="77777777" w:rsidR="001F6E10" w:rsidRDefault="00F933E1">
      <w:pPr>
        <w:spacing w:line="480" w:lineRule="auto"/>
        <w:jc w:val="center"/>
      </w:pPr>
      <w:r w:rsidRPr="00AD450F">
        <w:rPr>
          <w:b/>
          <w:i/>
        </w:rPr>
        <w:t>Participants</w:t>
      </w:r>
      <w:r>
        <w:rPr>
          <w:i/>
        </w:rPr>
        <w:t>.</w:t>
      </w:r>
      <w:r>
        <w:t xml:space="preserve"> Thirty-five four-year-olds were recruited for Experiment 2 so that</w:t>
      </w:r>
    </w:p>
    <w:p w14:paraId="6C601585" w14:textId="080B27B1" w:rsidR="00F933E1" w:rsidRDefault="00F933E1" w:rsidP="004057FF">
      <w:pPr>
        <w:spacing w:line="480" w:lineRule="auto"/>
      </w:pPr>
      <w:r>
        <w:t>approximately the same number of four-year-olds would contribute to RT analyses as in</w:t>
      </w:r>
    </w:p>
    <w:p w14:paraId="08636C06" w14:textId="1C6CC0FB" w:rsidR="00F46073" w:rsidRDefault="00F933E1">
      <w:pPr>
        <w:spacing w:line="480" w:lineRule="auto"/>
      </w:pPr>
      <w:r>
        <w:t xml:space="preserve">Experiment 1. </w:t>
      </w:r>
      <w:r w:rsidR="002954A8">
        <w:t xml:space="preserve">Children </w:t>
      </w:r>
      <w:r w:rsidR="002954A8" w:rsidRPr="00DF4509">
        <w:t xml:space="preserve">were recruited </w:t>
      </w:r>
      <w:r w:rsidR="002954A8">
        <w:t xml:space="preserve">and participated </w:t>
      </w:r>
      <w:r w:rsidR="002954A8" w:rsidRPr="00DF4509">
        <w:t xml:space="preserve">at the </w:t>
      </w:r>
      <w:r w:rsidR="002954A8">
        <w:t xml:space="preserve">Boston Children’s Museum or the Harvard Lab for Developmental Studies. </w:t>
      </w:r>
      <w:r w:rsidR="009F3F83">
        <w:t>One</w:t>
      </w:r>
      <w:r w:rsidR="004B4DC4">
        <w:t xml:space="preserve"> child began the task but did not complete more than two trials and was excluded from analysis. One other child participated but </w:t>
      </w:r>
      <w:r w:rsidR="009748C3">
        <w:t xml:space="preserve">was </w:t>
      </w:r>
      <w:r w:rsidR="004B4DC4">
        <w:t xml:space="preserve">excluded for parental </w:t>
      </w:r>
      <w:ins w:id="416" w:author="mariko.moher@williams.edu" w:date="2018-01-20T14:07:00Z">
        <w:r w:rsidR="005254D4">
          <w:t>interference</w:t>
        </w:r>
      </w:ins>
      <w:r w:rsidR="004B4DC4">
        <w:t>, leaving us with 33 fou</w:t>
      </w:r>
      <w:r w:rsidR="00D56C92">
        <w:t>r-year-olds in our final sample (</w:t>
      </w:r>
      <w:r w:rsidR="00D56C92" w:rsidRPr="00C81D43">
        <w:rPr>
          <w:i/>
        </w:rPr>
        <w:t>M</w:t>
      </w:r>
      <w:r w:rsidR="00E431D7">
        <w:rPr>
          <w:i/>
        </w:rPr>
        <w:t xml:space="preserve"> </w:t>
      </w:r>
      <w:r w:rsidR="00D56C92">
        <w:t>=</w:t>
      </w:r>
      <w:r w:rsidR="00E431D7">
        <w:t xml:space="preserve"> </w:t>
      </w:r>
      <w:r w:rsidR="00D56C92">
        <w:t>53.27</w:t>
      </w:r>
      <w:r w:rsidR="00E431D7">
        <w:t xml:space="preserve"> </w:t>
      </w:r>
      <w:commentRangeStart w:id="417"/>
      <w:r w:rsidR="00D56C92">
        <w:t>mo</w:t>
      </w:r>
      <w:r w:rsidR="00E431D7">
        <w:t>nths</w:t>
      </w:r>
      <w:commentRangeEnd w:id="417"/>
      <w:r w:rsidR="005254D4">
        <w:rPr>
          <w:rStyle w:val="CommentReference"/>
        </w:rPr>
        <w:commentReference w:id="417"/>
      </w:r>
      <w:r w:rsidR="00D56C92">
        <w:t xml:space="preserve">, </w:t>
      </w:r>
      <w:ins w:id="418" w:author="Long, Bria Lorelle" w:date="2018-02-07T15:20:00Z">
        <w:r w:rsidR="00404ED2" w:rsidRPr="00ED45CC">
          <w:rPr>
            <w:i/>
            <w:rPrChange w:id="419" w:author="Long, Bria Lorelle" w:date="2018-02-07T15:20:00Z">
              <w:rPr/>
            </w:rPrChange>
          </w:rPr>
          <w:t>SD</w:t>
        </w:r>
        <w:r w:rsidR="00404ED2">
          <w:t xml:space="preserve"> = 3.20 months, </w:t>
        </w:r>
      </w:ins>
      <w:r w:rsidR="00D56C92">
        <w:t>15 males).</w:t>
      </w:r>
      <w:r w:rsidR="00D86B09">
        <w:t xml:space="preserve">  </w:t>
      </w:r>
    </w:p>
    <w:p w14:paraId="51822801" w14:textId="252DB2D2" w:rsidR="00AD20E8" w:rsidRDefault="00960199" w:rsidP="00E64357">
      <w:pPr>
        <w:spacing w:line="480" w:lineRule="auto"/>
        <w:ind w:firstLine="720"/>
        <w:rPr>
          <w:b/>
          <w:bCs/>
          <w:iCs/>
        </w:rPr>
      </w:pPr>
      <w:r w:rsidRPr="00960199">
        <w:rPr>
          <w:b/>
          <w:i/>
        </w:rPr>
        <w:t xml:space="preserve">Experimental Setup, </w:t>
      </w:r>
      <w:r>
        <w:rPr>
          <w:b/>
          <w:i/>
        </w:rPr>
        <w:t xml:space="preserve">Stimuli, </w:t>
      </w:r>
      <w:r w:rsidRPr="00960199">
        <w:rPr>
          <w:b/>
          <w:i/>
        </w:rPr>
        <w:t>&amp; Counterbalancing</w:t>
      </w:r>
      <w:r w:rsidR="002F3114">
        <w:rPr>
          <w:i/>
        </w:rPr>
        <w:t>.</w:t>
      </w:r>
      <w:r w:rsidR="002F3114" w:rsidRPr="00DA450A">
        <w:rPr>
          <w:i/>
        </w:rPr>
        <w:t xml:space="preserve"> </w:t>
      </w:r>
      <w:r w:rsidR="00DA450A" w:rsidRPr="00DA450A">
        <w:t xml:space="preserve">All </w:t>
      </w:r>
      <w:r w:rsidR="00B0549F">
        <w:t>aspects of Experiment 2</w:t>
      </w:r>
      <w:r w:rsidR="00DA450A" w:rsidRPr="00DA450A">
        <w:t xml:space="preserve"> were identical to those of</w:t>
      </w:r>
      <w:r w:rsidR="00DA450A">
        <w:t xml:space="preserve"> </w:t>
      </w:r>
      <w:r>
        <w:t>Experiment 1</w:t>
      </w:r>
      <w:r w:rsidR="00DA450A">
        <w:t>, except</w:t>
      </w:r>
      <w:r w:rsidR="00B0549F">
        <w:t xml:space="preserve"> that </w:t>
      </w:r>
      <w:r w:rsidR="00DA450A">
        <w:t>w</w:t>
      </w:r>
      <w:r w:rsidR="00FB1CD8">
        <w:t xml:space="preserve">e </w:t>
      </w:r>
      <w:r w:rsidR="00015F31">
        <w:t xml:space="preserve">encouraged </w:t>
      </w:r>
      <w:r w:rsidR="00BC79DB">
        <w:t xml:space="preserve">children to </w:t>
      </w:r>
      <w:r w:rsidR="00C07A0A">
        <w:t>obtain</w:t>
      </w:r>
      <w:r w:rsidR="00BC79DB">
        <w:t xml:space="preserve"> </w:t>
      </w:r>
      <w:r w:rsidR="00015F31">
        <w:t xml:space="preserve">20 stamps (i.e., </w:t>
      </w:r>
      <w:r w:rsidR="009F4BA7">
        <w:t>60 correct trials</w:t>
      </w:r>
      <w:r w:rsidR="00015F31">
        <w:t>)</w:t>
      </w:r>
      <w:r w:rsidR="00B0549F">
        <w:t xml:space="preserve">. We did this </w:t>
      </w:r>
      <w:r w:rsidR="00015F31">
        <w:t xml:space="preserve">to maximize the number of children who </w:t>
      </w:r>
      <w:r w:rsidR="00FB1CD8">
        <w:t>could</w:t>
      </w:r>
      <w:r w:rsidR="00BC79DB">
        <w:t xml:space="preserve"> be included in RT analyses</w:t>
      </w:r>
      <w:r w:rsidR="00015F31">
        <w:t>.</w:t>
      </w:r>
      <w:r w:rsidR="00E64357" w:rsidDel="00E64357">
        <w:rPr>
          <w:b/>
          <w:bCs/>
          <w:i/>
          <w:iCs/>
        </w:rPr>
        <w:t xml:space="preserve"> </w:t>
      </w:r>
    </w:p>
    <w:p w14:paraId="1160C652" w14:textId="57B50FC1" w:rsidR="009748C3" w:rsidRDefault="009748C3" w:rsidP="00274B84">
      <w:pPr>
        <w:spacing w:line="480" w:lineRule="auto"/>
        <w:jc w:val="center"/>
        <w:outlineLvl w:val="0"/>
        <w:rPr>
          <w:b/>
          <w:bCs/>
          <w:i/>
          <w:iCs/>
        </w:rPr>
      </w:pPr>
      <w:r w:rsidRPr="001B03A2">
        <w:rPr>
          <w:b/>
          <w:bCs/>
          <w:iCs/>
        </w:rPr>
        <w:t>Analysis and Results</w:t>
      </w:r>
    </w:p>
    <w:p w14:paraId="77CD1BD4" w14:textId="616B05EF" w:rsidR="00A37B08" w:rsidRDefault="002F3114" w:rsidP="00BD07F4">
      <w:pPr>
        <w:spacing w:line="480" w:lineRule="auto"/>
        <w:ind w:firstLine="720"/>
        <w:rPr>
          <w:bCs/>
          <w:iCs/>
        </w:rPr>
      </w:pPr>
      <w:r>
        <w:rPr>
          <w:b/>
          <w:bCs/>
          <w:i/>
          <w:iCs/>
        </w:rPr>
        <w:t>Error Analysis.</w:t>
      </w:r>
      <w:r w:rsidR="00C95866">
        <w:rPr>
          <w:b/>
          <w:bCs/>
          <w:i/>
          <w:iCs/>
        </w:rPr>
        <w:t xml:space="preserve"> </w:t>
      </w:r>
      <w:r w:rsidR="00C95866">
        <w:rPr>
          <w:bCs/>
          <w:iCs/>
        </w:rPr>
        <w:t xml:space="preserve">We analyzed error rates in all </w:t>
      </w:r>
      <w:r w:rsidR="004B4DC4">
        <w:rPr>
          <w:bCs/>
          <w:iCs/>
        </w:rPr>
        <w:t>33</w:t>
      </w:r>
      <w:r w:rsidR="00C95866">
        <w:rPr>
          <w:bCs/>
          <w:iCs/>
        </w:rPr>
        <w:t xml:space="preserve"> children who </w:t>
      </w:r>
      <w:r w:rsidR="009F4BA7">
        <w:rPr>
          <w:bCs/>
          <w:iCs/>
        </w:rPr>
        <w:t>participated</w:t>
      </w:r>
      <w:r w:rsidR="00C95866">
        <w:rPr>
          <w:bCs/>
          <w:iCs/>
        </w:rPr>
        <w:t xml:space="preserve">. These children completed an average of </w:t>
      </w:r>
      <w:r w:rsidR="004B4DC4">
        <w:rPr>
          <w:bCs/>
          <w:iCs/>
        </w:rPr>
        <w:t>46.96</w:t>
      </w:r>
      <w:r w:rsidR="00C95866">
        <w:rPr>
          <w:bCs/>
          <w:iCs/>
        </w:rPr>
        <w:t xml:space="preserve"> trials (</w:t>
      </w:r>
      <w:r w:rsidR="004B4DC4" w:rsidRPr="00C026D6">
        <w:rPr>
          <w:bCs/>
          <w:iCs/>
        </w:rPr>
        <w:t>range=</w:t>
      </w:r>
      <w:r w:rsidR="004B4DC4" w:rsidRPr="00B22938">
        <w:rPr>
          <w:bCs/>
          <w:iCs/>
        </w:rPr>
        <w:t>28 to 56</w:t>
      </w:r>
      <w:r w:rsidR="004B4DC4">
        <w:rPr>
          <w:bCs/>
          <w:iCs/>
        </w:rPr>
        <w:t>)</w:t>
      </w:r>
      <w:r w:rsidR="008B0AEF">
        <w:rPr>
          <w:bCs/>
          <w:iCs/>
        </w:rPr>
        <w:t xml:space="preserve"> out of a possible 70</w:t>
      </w:r>
      <w:r w:rsidR="009F4BA7">
        <w:rPr>
          <w:bCs/>
          <w:iCs/>
        </w:rPr>
        <w:t>.</w:t>
      </w:r>
      <w:r w:rsidR="00D843DC">
        <w:rPr>
          <w:bCs/>
          <w:iCs/>
        </w:rPr>
        <w:t xml:space="preserve"> </w:t>
      </w:r>
      <w:r w:rsidR="00D843DC">
        <w:rPr>
          <w:bCs/>
          <w:iCs/>
        </w:rPr>
        <w:tab/>
      </w:r>
    </w:p>
    <w:p w14:paraId="5E1CDFE7" w14:textId="237D5866" w:rsidR="00C95866" w:rsidRPr="00BD07F4" w:rsidRDefault="009748C3" w:rsidP="00BD07F4">
      <w:pPr>
        <w:spacing w:line="480" w:lineRule="auto"/>
        <w:ind w:firstLine="720"/>
        <w:rPr>
          <w:bCs/>
          <w:iCs/>
        </w:rPr>
      </w:pPr>
      <w:r>
        <w:rPr>
          <w:b/>
          <w:i/>
        </w:rPr>
        <w:t>Error Results</w:t>
      </w:r>
      <w:r w:rsidR="002F3114">
        <w:rPr>
          <w:b/>
          <w:i/>
        </w:rPr>
        <w:t>.</w:t>
      </w:r>
      <w:r>
        <w:rPr>
          <w:b/>
        </w:rPr>
        <w:t xml:space="preserve"> </w:t>
      </w:r>
      <w:r w:rsidRPr="00B22938">
        <w:t>As in Experiment 1,</w:t>
      </w:r>
      <w:r>
        <w:rPr>
          <w:b/>
        </w:rPr>
        <w:t xml:space="preserve"> </w:t>
      </w:r>
      <w:r>
        <w:t xml:space="preserve">children made more errors on incongruent displays (incongruent </w:t>
      </w:r>
      <w:r w:rsidRPr="00A20917">
        <w:rPr>
          <w:i/>
        </w:rPr>
        <w:t>M</w:t>
      </w:r>
      <w:r w:rsidR="00CF7E1B">
        <w:rPr>
          <w:i/>
        </w:rPr>
        <w:t xml:space="preserve"> </w:t>
      </w:r>
      <w:r>
        <w:t>=</w:t>
      </w:r>
      <w:r w:rsidR="00CF7E1B">
        <w:t xml:space="preserve"> </w:t>
      </w:r>
      <w:r>
        <w:t xml:space="preserve">3.69%, congruent </w:t>
      </w:r>
      <w:r w:rsidRPr="00A20917">
        <w:rPr>
          <w:i/>
        </w:rPr>
        <w:t>M</w:t>
      </w:r>
      <w:r w:rsidR="00CF7E1B">
        <w:rPr>
          <w:i/>
        </w:rPr>
        <w:t xml:space="preserve"> </w:t>
      </w:r>
      <w:r>
        <w:t>=</w:t>
      </w:r>
      <w:r w:rsidR="00CF7E1B">
        <w:t xml:space="preserve"> </w:t>
      </w:r>
      <w:r>
        <w:t xml:space="preserve">1.36%, </w:t>
      </w:r>
      <w:r w:rsidRPr="00A20917">
        <w:rPr>
          <w:i/>
        </w:rPr>
        <w:t>t</w:t>
      </w:r>
      <w:r>
        <w:t>(32)</w:t>
      </w:r>
      <w:r w:rsidR="0017784B">
        <w:t xml:space="preserve"> </w:t>
      </w:r>
      <w:r>
        <w:t>=</w:t>
      </w:r>
      <w:r w:rsidR="0017784B">
        <w:t xml:space="preserve"> </w:t>
      </w:r>
      <w:r>
        <w:t xml:space="preserve">2.55, </w:t>
      </w:r>
      <w:r w:rsidRPr="00A20917">
        <w:rPr>
          <w:i/>
        </w:rPr>
        <w:t>p</w:t>
      </w:r>
      <w:r w:rsidR="0017784B">
        <w:t xml:space="preserve"> = </w:t>
      </w:r>
      <w:r>
        <w:t>.0</w:t>
      </w:r>
      <w:r w:rsidR="0017784B">
        <w:t>08</w:t>
      </w:r>
      <w:r>
        <w:t xml:space="preserve">), even though they made fewer errors overall when compared to 4-year-olds in Experiment 1 (see Figure </w:t>
      </w:r>
      <w:r w:rsidR="00085C3C">
        <w:t>3A</w:t>
      </w:r>
      <w:r>
        <w:t>).</w:t>
      </w:r>
      <w:ins w:id="420" w:author="Long, Bria Lorelle" w:date="2018-02-06T09:10:00Z">
        <w:r w:rsidR="00891E75">
          <w:t xml:space="preserve"> </w:t>
        </w:r>
      </w:ins>
    </w:p>
    <w:p w14:paraId="27ACFE18" w14:textId="6D757B09" w:rsidR="009F47EB" w:rsidRDefault="002F3114" w:rsidP="009F47EB">
      <w:pPr>
        <w:spacing w:line="480" w:lineRule="auto"/>
        <w:ind w:firstLine="720"/>
      </w:pPr>
      <w:r>
        <w:rPr>
          <w:b/>
          <w:bCs/>
          <w:i/>
          <w:iCs/>
        </w:rPr>
        <w:t>Reaction Time Analysis.</w:t>
      </w:r>
      <w:r w:rsidR="009F4BA7">
        <w:rPr>
          <w:b/>
          <w:bCs/>
          <w:i/>
          <w:iCs/>
        </w:rPr>
        <w:t xml:space="preserve"> </w:t>
      </w:r>
      <w:r w:rsidR="00D52C2E">
        <w:rPr>
          <w:bCs/>
          <w:iCs/>
        </w:rPr>
        <w:t>First, we applied the same exclusion criteri</w:t>
      </w:r>
      <w:r w:rsidR="008B2018">
        <w:rPr>
          <w:bCs/>
          <w:iCs/>
        </w:rPr>
        <w:t>a</w:t>
      </w:r>
      <w:r w:rsidR="00D52C2E">
        <w:rPr>
          <w:bCs/>
          <w:iCs/>
        </w:rPr>
        <w:t xml:space="preserve"> as in Experiment 1. We</w:t>
      </w:r>
      <w:r w:rsidR="001F551F">
        <w:rPr>
          <w:bCs/>
          <w:iCs/>
        </w:rPr>
        <w:t xml:space="preserve"> excluded </w:t>
      </w:r>
      <w:r w:rsidR="009F3F83">
        <w:t>trials</w:t>
      </w:r>
      <w:r w:rsidR="00A37B08">
        <w:t xml:space="preserve"> where children </w:t>
      </w:r>
      <w:r w:rsidR="00D52C2E">
        <w:t>responded incorrectly</w:t>
      </w:r>
      <w:r w:rsidR="009F3F83">
        <w:t xml:space="preserve"> </w:t>
      </w:r>
      <w:r w:rsidR="009F4BA7">
        <w:t>(</w:t>
      </w:r>
      <w:r w:rsidR="00D52C2E">
        <w:t xml:space="preserve">that is, chose the visually bigger image; </w:t>
      </w:r>
      <w:r w:rsidR="009F4BA7" w:rsidRPr="003A3C3E">
        <w:rPr>
          <w:i/>
        </w:rPr>
        <w:t>M</w:t>
      </w:r>
      <w:r w:rsidR="00E431D7">
        <w:rPr>
          <w:i/>
        </w:rPr>
        <w:t xml:space="preserve"> </w:t>
      </w:r>
      <w:r w:rsidR="009F4BA7" w:rsidRPr="003A3C3E">
        <w:rPr>
          <w:i/>
        </w:rPr>
        <w:t>=</w:t>
      </w:r>
      <w:r w:rsidR="00E431D7">
        <w:rPr>
          <w:i/>
        </w:rPr>
        <w:t xml:space="preserve"> </w:t>
      </w:r>
      <w:r w:rsidR="009F4BA7">
        <w:t xml:space="preserve">2.55% of </w:t>
      </w:r>
      <w:r w:rsidR="00A16145">
        <w:t xml:space="preserve">all </w:t>
      </w:r>
      <w:r w:rsidR="009F4BA7">
        <w:t>trials)</w:t>
      </w:r>
      <w:r w:rsidR="00A16145">
        <w:t xml:space="preserve"> or took longer than 4 seconds to respond </w:t>
      </w:r>
      <w:r w:rsidR="009F4BA7">
        <w:t>(</w:t>
      </w:r>
      <w:r w:rsidR="009F4BA7" w:rsidRPr="003A3C3E">
        <w:rPr>
          <w:i/>
        </w:rPr>
        <w:t>M</w:t>
      </w:r>
      <w:r w:rsidR="00E431D7">
        <w:rPr>
          <w:i/>
        </w:rPr>
        <w:t xml:space="preserve"> </w:t>
      </w:r>
      <w:r w:rsidR="009F4BA7" w:rsidRPr="003A3C3E">
        <w:rPr>
          <w:i/>
        </w:rPr>
        <w:t>=</w:t>
      </w:r>
      <w:r w:rsidR="00E431D7">
        <w:rPr>
          <w:i/>
        </w:rPr>
        <w:t xml:space="preserve"> </w:t>
      </w:r>
      <w:r w:rsidR="009F4BA7">
        <w:t>1.23% of correct trials)</w:t>
      </w:r>
      <w:r w:rsidR="005529C8">
        <w:t xml:space="preserve">. </w:t>
      </w:r>
      <w:r w:rsidR="008B2018">
        <w:t xml:space="preserve"> No children were excluded on the basis of not having 5 or more test trials with correct responses made in less than 4 seconds.  </w:t>
      </w:r>
    </w:p>
    <w:p w14:paraId="312A2871" w14:textId="23AB9A4E" w:rsidR="009748C3" w:rsidRPr="00BD07F4" w:rsidRDefault="008B2018" w:rsidP="009F47EB">
      <w:pPr>
        <w:spacing w:line="480" w:lineRule="auto"/>
        <w:ind w:firstLine="720"/>
      </w:pPr>
      <w:del w:id="421" w:author="Long, Bria Lorelle" w:date="2018-02-05T17:36:00Z">
        <w:r w:rsidDel="00530645">
          <w:delText xml:space="preserve">However, </w:delText>
        </w:r>
        <w:r w:rsidR="00915CDA" w:rsidDel="00530645">
          <w:delText>in this replication</w:delText>
        </w:r>
        <w:r w:rsidR="009F47EB" w:rsidDel="00530645">
          <w:delText>,</w:delText>
        </w:r>
        <w:r w:rsidR="00915CDA" w:rsidDel="00530645">
          <w:delText xml:space="preserve"> </w:delText>
        </w:r>
        <w:r w:rsidR="001F7EBE" w:rsidDel="00530645">
          <w:delText xml:space="preserve">we </w:delText>
        </w:r>
        <w:r w:rsidR="00051F20" w:rsidDel="00530645">
          <w:delText xml:space="preserve">also </w:delText>
        </w:r>
        <w:r w:rsidR="001F7EBE" w:rsidDel="00530645">
          <w:delText>planned to exclude chi</w:delText>
        </w:r>
        <w:r w:rsidR="00051F20" w:rsidDel="00530645">
          <w:delText>ldren who responded very slowly</w:delText>
        </w:r>
      </w:del>
      <w:del w:id="422" w:author="Long, Bria Lorelle" w:date="2018-01-17T09:32:00Z">
        <w:r w:rsidR="00915CDA" w:rsidDel="00AB022B">
          <w:delText>.  E</w:delText>
        </w:r>
      </w:del>
      <w:del w:id="423" w:author="Long, Bria Lorelle" w:date="2018-02-05T17:36:00Z">
        <w:r w:rsidR="00915CDA" w:rsidDel="00530645">
          <w:delText>xperiment 1 found that</w:delText>
        </w:r>
        <w:r w:rsidR="00D86B09" w:rsidDel="00530645">
          <w:delText xml:space="preserve"> children with very slow RTs </w:delText>
        </w:r>
        <w:r w:rsidR="005529C8" w:rsidDel="00530645">
          <w:delText xml:space="preserve">tended to </w:delText>
        </w:r>
        <w:r w:rsidR="004D2654" w:rsidDel="00530645">
          <w:delText>show</w:delText>
        </w:r>
        <w:r w:rsidR="00A16145" w:rsidDel="00530645">
          <w:delText xml:space="preserve"> </w:delText>
        </w:r>
        <w:r w:rsidR="004D2654" w:rsidDel="00530645">
          <w:delText>highly variable</w:delText>
        </w:r>
        <w:r w:rsidR="005464A9" w:rsidDel="00530645">
          <w:delText xml:space="preserve"> Size Stroop effects in their reaction times</w:delText>
        </w:r>
        <w:r w:rsidR="00915CDA" w:rsidDel="00530645">
          <w:delText>.</w:delText>
        </w:r>
        <w:r w:rsidR="001F7EBE" w:rsidDel="00530645">
          <w:delText xml:space="preserve"> As a result, </w:delText>
        </w:r>
        <w:r w:rsidR="00D86B09" w:rsidDel="00530645">
          <w:delText>in Experiment</w:delText>
        </w:r>
        <w:r w:rsidR="00BD07F4" w:rsidDel="00530645">
          <w:delText xml:space="preserve"> </w:delText>
        </w:r>
        <w:r w:rsidR="00915CDA" w:rsidDel="00530645">
          <w:delText>2</w:delText>
        </w:r>
        <w:r w:rsidR="00D86B09" w:rsidDel="00530645">
          <w:delText xml:space="preserve">, </w:delText>
        </w:r>
        <w:r w:rsidR="003660E1" w:rsidDel="00530645">
          <w:delText xml:space="preserve">we </w:delText>
        </w:r>
      </w:del>
      <w:ins w:id="424" w:author="Long, Bria Lorelle" w:date="2018-02-05T17:36:00Z">
        <w:r w:rsidR="00530645">
          <w:t xml:space="preserve">As planned, we </w:t>
        </w:r>
      </w:ins>
      <w:r w:rsidR="003660E1">
        <w:t xml:space="preserve">excluded </w:t>
      </w:r>
      <w:r w:rsidR="00D86B09">
        <w:t>children whose average RTs</w:t>
      </w:r>
      <w:r w:rsidR="009D6563">
        <w:t xml:space="preserve"> (across both conditions)</w:t>
      </w:r>
      <w:r w:rsidR="00D86B09">
        <w:t xml:space="preserve"> were </w:t>
      </w:r>
      <w:r w:rsidR="003660E1">
        <w:t xml:space="preserve">slower </w:t>
      </w:r>
      <w:r w:rsidR="00D86B09">
        <w:t>than 2 standard deviations from the average group RT (</w:t>
      </w:r>
      <w:r w:rsidR="00181A61">
        <w:t xml:space="preserve">only </w:t>
      </w:r>
      <w:r w:rsidR="005529C8">
        <w:t>2</w:t>
      </w:r>
      <w:r w:rsidR="00D86B09">
        <w:t xml:space="preserve"> </w:t>
      </w:r>
      <w:r w:rsidR="00BD07F4">
        <w:t>participant</w:t>
      </w:r>
      <w:r w:rsidR="005529C8">
        <w:t>s</w:t>
      </w:r>
      <w:r w:rsidR="00D86B09">
        <w:t>; mean RT</w:t>
      </w:r>
      <w:r w:rsidR="00E7398A">
        <w:t>s</w:t>
      </w:r>
      <w:r w:rsidR="00D86B09">
        <w:t>=</w:t>
      </w:r>
      <w:r w:rsidR="0017784B">
        <w:t>2029</w:t>
      </w:r>
      <w:r w:rsidR="00E431D7">
        <w:t>ms</w:t>
      </w:r>
      <w:r w:rsidR="00E7398A">
        <w:t xml:space="preserve">, </w:t>
      </w:r>
      <w:r w:rsidR="0017784B">
        <w:t>2161ms</w:t>
      </w:r>
      <w:r w:rsidR="00D86B09">
        <w:t xml:space="preserve">, </w:t>
      </w:r>
      <w:del w:id="425" w:author="Long, Bria Lorelle" w:date="2018-01-17T09:32:00Z">
        <w:r w:rsidR="00E7398A" w:rsidDel="00AB022B">
          <w:delText xml:space="preserve"> </w:delText>
        </w:r>
      </w:del>
      <w:r w:rsidR="00D86B09">
        <w:t>z-score</w:t>
      </w:r>
      <w:r w:rsidR="00E7398A">
        <w:t>s</w:t>
      </w:r>
      <w:r w:rsidR="00D86B09">
        <w:t>=</w:t>
      </w:r>
      <w:r w:rsidR="00E7398A">
        <w:t>2.05, 2.55</w:t>
      </w:r>
      <w:r w:rsidR="00D86B09">
        <w:t>).</w:t>
      </w:r>
      <w:ins w:id="426" w:author="Long, Bria Lorelle" w:date="2018-02-06T09:27:00Z">
        <w:r w:rsidR="00646660">
          <w:rPr>
            <w:rStyle w:val="FootnoteReference"/>
          </w:rPr>
          <w:footnoteReference w:id="6"/>
        </w:r>
      </w:ins>
      <w:r w:rsidR="00D86B09">
        <w:t xml:space="preserve"> </w:t>
      </w:r>
      <w:r w:rsidR="00915CDA">
        <w:t xml:space="preserve"> After applying </w:t>
      </w:r>
      <w:r w:rsidR="00D86B09">
        <w:t xml:space="preserve">these </w:t>
      </w:r>
      <w:r w:rsidR="00915CDA">
        <w:t xml:space="preserve">inclusion </w:t>
      </w:r>
      <w:r w:rsidR="00D86B09">
        <w:t>criter</w:t>
      </w:r>
      <w:r w:rsidR="00915CDA">
        <w:t xml:space="preserve">ia, </w:t>
      </w:r>
      <w:r w:rsidR="00D86B09">
        <w:t xml:space="preserve">set in advance, </w:t>
      </w:r>
      <w:r w:rsidR="00915CDA">
        <w:t xml:space="preserve">the RTs of </w:t>
      </w:r>
      <w:r w:rsidR="009F47EB">
        <w:t>31</w:t>
      </w:r>
      <w:r w:rsidR="00A16145">
        <w:t xml:space="preserve"> </w:t>
      </w:r>
      <w:r w:rsidR="00D877F0">
        <w:t>children (</w:t>
      </w:r>
      <w:r w:rsidR="00D877F0" w:rsidRPr="00073BD3">
        <w:rPr>
          <w:i/>
        </w:rPr>
        <w:t>M</w:t>
      </w:r>
      <w:r w:rsidR="00E431D7">
        <w:rPr>
          <w:i/>
        </w:rPr>
        <w:t xml:space="preserve"> </w:t>
      </w:r>
      <w:r w:rsidR="00D877F0">
        <w:t>=</w:t>
      </w:r>
      <w:r w:rsidR="00E431D7">
        <w:t xml:space="preserve"> </w:t>
      </w:r>
      <w:r w:rsidR="00312118">
        <w:t>53.39</w:t>
      </w:r>
      <w:r w:rsidR="00E431D7">
        <w:t xml:space="preserve"> months</w:t>
      </w:r>
      <w:r w:rsidR="00D877F0">
        <w:t xml:space="preserve">, </w:t>
      </w:r>
      <w:ins w:id="427" w:author="Long, Bria Lorelle" w:date="2018-02-07T15:18:00Z">
        <w:r w:rsidR="00404ED2" w:rsidRPr="00404ED2">
          <w:rPr>
            <w:i/>
            <w:rPrChange w:id="428" w:author="Long, Bria Lorelle" w:date="2018-02-07T15:18:00Z">
              <w:rPr/>
            </w:rPrChange>
          </w:rPr>
          <w:t>SD</w:t>
        </w:r>
        <w:r w:rsidR="00404ED2">
          <w:t xml:space="preserve"> = 3.21 months, </w:t>
        </w:r>
      </w:ins>
      <w:r w:rsidR="00312118">
        <w:t>13</w:t>
      </w:r>
      <w:r w:rsidR="005529C8">
        <w:t xml:space="preserve"> </w:t>
      </w:r>
      <w:r w:rsidR="00D877F0">
        <w:t>males)</w:t>
      </w:r>
      <w:r w:rsidR="00915CDA">
        <w:t>,</w:t>
      </w:r>
      <w:r w:rsidR="00D877F0">
        <w:t xml:space="preserve"> who completed an average of </w:t>
      </w:r>
      <w:r w:rsidR="009157FE">
        <w:t>46.87</w:t>
      </w:r>
      <w:r w:rsidR="00D877F0">
        <w:t xml:space="preserve"> trials</w:t>
      </w:r>
      <w:r w:rsidR="00915CDA">
        <w:t>, were analyzed</w:t>
      </w:r>
      <w:r w:rsidR="009F47EB">
        <w:t>.</w:t>
      </w:r>
    </w:p>
    <w:p w14:paraId="08F10E3C" w14:textId="0D97249A" w:rsidR="004D2654" w:rsidRPr="00C519BB" w:rsidRDefault="009748C3" w:rsidP="00616E53">
      <w:pPr>
        <w:spacing w:line="480" w:lineRule="auto"/>
        <w:ind w:firstLine="720"/>
        <w:rPr>
          <w:rPrChange w:id="429" w:author="Long, Bria Lorelle" w:date="2018-02-07T15:16:00Z">
            <w:rPr>
              <w:b/>
            </w:rPr>
          </w:rPrChange>
        </w:rPr>
      </w:pPr>
      <w:r w:rsidRPr="00F31D4A">
        <w:rPr>
          <w:b/>
          <w:i/>
        </w:rPr>
        <w:t>Reaction Time Results</w:t>
      </w:r>
      <w:r w:rsidR="002F3114">
        <w:rPr>
          <w:b/>
          <w:i/>
        </w:rPr>
        <w:t>.</w:t>
      </w:r>
      <w:r w:rsidR="00C95866" w:rsidRPr="00F31D4A">
        <w:rPr>
          <w:b/>
        </w:rPr>
        <w:t xml:space="preserve"> </w:t>
      </w:r>
      <w:r w:rsidR="00C95866">
        <w:t xml:space="preserve"> As in Experiment 1, four-year-olds </w:t>
      </w:r>
      <w:r w:rsidR="009D4AA2">
        <w:t>took longer to make visual size judgments on incongruent trials (</w:t>
      </w:r>
      <w:del w:id="430" w:author="Long, Bria Lorelle" w:date="2018-02-07T15:16:00Z">
        <w:r w:rsidR="009D4AA2" w:rsidDel="00C519BB">
          <w:delText xml:space="preserve">incongruent </w:delText>
        </w:r>
        <w:r w:rsidR="009D4AA2" w:rsidRPr="00A20917" w:rsidDel="00C519BB">
          <w:rPr>
            <w:i/>
          </w:rPr>
          <w:delText>M</w:delText>
        </w:r>
        <w:r w:rsidR="001F7EBE" w:rsidDel="00C519BB">
          <w:rPr>
            <w:i/>
          </w:rPr>
          <w:delText xml:space="preserve"> </w:delText>
        </w:r>
        <w:r w:rsidR="009D4AA2" w:rsidDel="00C519BB">
          <w:delText>=</w:delText>
        </w:r>
        <w:r w:rsidR="001F7EBE" w:rsidDel="00C519BB">
          <w:delText xml:space="preserve"> 1476</w:delText>
        </w:r>
        <w:r w:rsidR="005529C8" w:rsidDel="00C519BB">
          <w:delText>ms</w:delText>
        </w:r>
        <w:r w:rsidR="009D4AA2" w:rsidDel="00C519BB">
          <w:delText>,</w:delText>
        </w:r>
        <w:r w:rsidR="00AE2E19" w:rsidDel="00C519BB">
          <w:delText xml:space="preserve"> </w:delText>
        </w:r>
      </w:del>
      <w:r w:rsidR="00AE2E19">
        <w:t xml:space="preserve">congruent </w:t>
      </w:r>
      <w:r w:rsidR="00AE2E19" w:rsidRPr="00A20917">
        <w:rPr>
          <w:i/>
        </w:rPr>
        <w:t>M</w:t>
      </w:r>
      <w:r w:rsidR="001F7EBE">
        <w:rPr>
          <w:i/>
        </w:rPr>
        <w:t xml:space="preserve"> </w:t>
      </w:r>
      <w:r w:rsidR="00AE2E19">
        <w:t>=</w:t>
      </w:r>
      <w:r w:rsidR="001F7EBE">
        <w:t xml:space="preserve"> 1433</w:t>
      </w:r>
      <w:r w:rsidR="005529C8">
        <w:t>ms</w:t>
      </w:r>
      <w:r w:rsidR="00AE2E19">
        <w:t xml:space="preserve">, </w:t>
      </w:r>
      <w:ins w:id="431" w:author="Long, Bria Lorelle" w:date="2018-02-07T15:16:00Z">
        <w:r w:rsidR="00C519BB">
          <w:t xml:space="preserve">incongruent </w:t>
        </w:r>
        <w:r w:rsidR="00C519BB" w:rsidRPr="00A20917">
          <w:rPr>
            <w:i/>
          </w:rPr>
          <w:t>M</w:t>
        </w:r>
        <w:r w:rsidR="00C519BB">
          <w:rPr>
            <w:i/>
          </w:rPr>
          <w:t xml:space="preserve"> </w:t>
        </w:r>
        <w:r w:rsidR="00C519BB">
          <w:t xml:space="preserve">= 1476ms, </w:t>
        </w:r>
      </w:ins>
      <w:r w:rsidR="009D4AA2" w:rsidRPr="00A20917">
        <w:rPr>
          <w:i/>
        </w:rPr>
        <w:t>t</w:t>
      </w:r>
      <w:r w:rsidR="00363FE4">
        <w:t>(</w:t>
      </w:r>
      <w:r w:rsidR="005529C8">
        <w:t>30</w:t>
      </w:r>
      <w:r w:rsidR="00363FE4">
        <w:t>)</w:t>
      </w:r>
      <w:r w:rsidR="001F7EBE">
        <w:t xml:space="preserve"> </w:t>
      </w:r>
      <w:r w:rsidR="00363FE4">
        <w:t>=</w:t>
      </w:r>
      <w:r w:rsidR="001F7EBE">
        <w:t xml:space="preserve"> </w:t>
      </w:r>
      <w:r w:rsidR="009D4AA2">
        <w:t>2.</w:t>
      </w:r>
      <w:r w:rsidR="005529C8">
        <w:t>34</w:t>
      </w:r>
      <w:r w:rsidR="009D4AA2">
        <w:t xml:space="preserve">, </w:t>
      </w:r>
      <w:r w:rsidR="009D4AA2" w:rsidRPr="00185542">
        <w:rPr>
          <w:i/>
        </w:rPr>
        <w:t>p</w:t>
      </w:r>
      <w:r w:rsidR="001F7EBE">
        <w:rPr>
          <w:i/>
        </w:rPr>
        <w:t xml:space="preserve"> </w:t>
      </w:r>
      <w:r w:rsidR="009D4AA2">
        <w:t>=</w:t>
      </w:r>
      <w:r w:rsidR="001F7EBE">
        <w:t xml:space="preserve"> </w:t>
      </w:r>
      <w:r w:rsidR="009D4AA2">
        <w:t>.</w:t>
      </w:r>
      <w:r w:rsidR="005529C8">
        <w:t>013</w:t>
      </w:r>
      <w:r w:rsidR="009D4AA2">
        <w:t xml:space="preserve">, Cohen’s </w:t>
      </w:r>
      <w:r w:rsidR="009D4AA2" w:rsidRPr="00F1439C">
        <w:rPr>
          <w:i/>
        </w:rPr>
        <w:t>d</w:t>
      </w:r>
      <w:r w:rsidR="009D4AA2">
        <w:t>=.</w:t>
      </w:r>
      <w:r w:rsidR="005529C8">
        <w:t>42</w:t>
      </w:r>
      <w:r w:rsidR="009D4AA2">
        <w:t xml:space="preserve">, Figure </w:t>
      </w:r>
      <w:r w:rsidR="00085C3C">
        <w:t>3B</w:t>
      </w:r>
      <w:r w:rsidR="009D4AA2" w:rsidRPr="00185542">
        <w:t>)</w:t>
      </w:r>
      <w:r w:rsidR="00FE1E7E">
        <w:t>.</w:t>
      </w:r>
      <w:r w:rsidR="00575357">
        <w:rPr>
          <w:rStyle w:val="FootnoteReference"/>
        </w:rPr>
        <w:footnoteReference w:id="7"/>
      </w:r>
      <w:r w:rsidR="00633854">
        <w:t xml:space="preserve"> </w:t>
      </w:r>
      <w:r w:rsidR="009F4163">
        <w:t xml:space="preserve"> </w:t>
      </w:r>
      <w:ins w:id="433" w:author="Long, Bria Lorelle" w:date="2018-02-07T10:37:00Z">
        <w:r w:rsidR="00380A36">
          <w:t>Our linear mixed-effect model on logged RTs revea</w:t>
        </w:r>
        <w:r w:rsidR="00024E6D">
          <w:t>led the same pattern of results</w:t>
        </w:r>
      </w:ins>
      <w:ins w:id="434" w:author="Long, Bria Lorelle" w:date="2018-02-07T15:16:00Z">
        <w:r w:rsidR="00C519BB">
          <w:t xml:space="preserve"> </w:t>
        </w:r>
      </w:ins>
      <w:ins w:id="435" w:author="Long, Bria Lorelle" w:date="2018-02-07T15:11:00Z">
        <w:r w:rsidR="00024E6D">
          <w:t>(</w:t>
        </w:r>
        <w:r w:rsidR="00024E6D" w:rsidRPr="00024E6D">
          <w:rPr>
            <w:i/>
            <w:rPrChange w:id="436" w:author="Long, Bria Lorelle" w:date="2018-02-07T15:11:00Z">
              <w:rPr/>
            </w:rPrChange>
          </w:rPr>
          <w:t>B</w:t>
        </w:r>
        <w:r w:rsidR="00024E6D">
          <w:rPr>
            <w:i/>
          </w:rPr>
          <w:t xml:space="preserve"> </w:t>
        </w:r>
        <w:r w:rsidR="00024E6D">
          <w:t xml:space="preserve">= .04, </w:t>
        </w:r>
        <w:r w:rsidR="00024E6D" w:rsidRPr="00024E6D">
          <w:rPr>
            <w:i/>
            <w:rPrChange w:id="437" w:author="Long, Bria Lorelle" w:date="2018-02-07T15:11:00Z">
              <w:rPr/>
            </w:rPrChange>
          </w:rPr>
          <w:t xml:space="preserve">SE </w:t>
        </w:r>
        <w:r w:rsidR="00024E6D">
          <w:t xml:space="preserve">= .01, </w:t>
        </w:r>
        <w:r w:rsidR="00024E6D" w:rsidRPr="00024E6D">
          <w:rPr>
            <w:i/>
            <w:rPrChange w:id="438" w:author="Long, Bria Lorelle" w:date="2018-02-07T15:11:00Z">
              <w:rPr/>
            </w:rPrChange>
          </w:rPr>
          <w:t>df</w:t>
        </w:r>
        <w:r w:rsidR="00024E6D">
          <w:t xml:space="preserve"> = 1373.33, </w:t>
        </w:r>
        <w:r w:rsidR="00024E6D" w:rsidRPr="00024E6D">
          <w:rPr>
            <w:i/>
            <w:rPrChange w:id="439" w:author="Long, Bria Lorelle" w:date="2018-02-07T15:11:00Z">
              <w:rPr/>
            </w:rPrChange>
          </w:rPr>
          <w:t xml:space="preserve">t </w:t>
        </w:r>
        <w:r w:rsidR="00024E6D">
          <w:t xml:space="preserve">=2.71, </w:t>
        </w:r>
        <w:r w:rsidR="00024E6D" w:rsidRPr="00024E6D">
          <w:rPr>
            <w:i/>
            <w:rPrChange w:id="440" w:author="Long, Bria Lorelle" w:date="2018-02-07T15:11:00Z">
              <w:rPr/>
            </w:rPrChange>
          </w:rPr>
          <w:t>p</w:t>
        </w:r>
        <w:r w:rsidR="00024E6D">
          <w:t xml:space="preserve"> = .01)</w:t>
        </w:r>
      </w:ins>
      <w:ins w:id="441" w:author="Long, Bria Lorelle" w:date="2018-02-07T13:36:00Z">
        <w:r w:rsidR="00935C56">
          <w:t>.</w:t>
        </w:r>
        <w:r w:rsidR="00935C56">
          <w:rPr>
            <w:rStyle w:val="FootnoteReference"/>
          </w:rPr>
          <w:footnoteReference w:id="8"/>
        </w:r>
      </w:ins>
      <w:ins w:id="482" w:author="Long, Bria Lorelle" w:date="2018-02-07T15:16:00Z">
        <w:r w:rsidR="00C519BB">
          <w:t xml:space="preserve"> </w:t>
        </w:r>
      </w:ins>
      <w:r w:rsidR="00FE1E7E">
        <w:t xml:space="preserve">Thus, these data replicate </w:t>
      </w:r>
      <w:r w:rsidR="00FA2D2F">
        <w:t xml:space="preserve">the </w:t>
      </w:r>
      <w:r w:rsidR="00AF2FCE">
        <w:t xml:space="preserve">pattern of </w:t>
      </w:r>
      <w:r w:rsidR="00FE1E7E">
        <w:t>effects seen in Experiment 1</w:t>
      </w:r>
      <w:ins w:id="483" w:author="mariko.moher@williams.edu" w:date="2018-01-20T15:08:00Z">
        <w:r w:rsidR="002A5EA3">
          <w:t>;</w:t>
        </w:r>
      </w:ins>
      <w:ins w:id="484" w:author="Long, Bria Lorelle" w:date="2018-01-17T09:32:00Z">
        <w:del w:id="485" w:author="mariko.moher@williams.edu" w:date="2018-01-20T15:08:00Z">
          <w:r w:rsidR="00AB022B" w:rsidDel="002A5EA3">
            <w:delText>:</w:delText>
          </w:r>
        </w:del>
        <w:r w:rsidR="00AB022B">
          <w:t xml:space="preserve"> </w:t>
        </w:r>
      </w:ins>
      <w:del w:id="486" w:author="Long, Bria Lorelle" w:date="2018-01-17T09:32:00Z">
        <w:r w:rsidR="00457F9A" w:rsidDel="00AB022B">
          <w:delText xml:space="preserve">.  </w:delText>
        </w:r>
      </w:del>
      <w:ins w:id="487" w:author="Long, Bria Lorelle" w:date="2018-01-17T09:32:00Z">
        <w:r w:rsidR="00AB022B">
          <w:t>f</w:t>
        </w:r>
      </w:ins>
      <w:del w:id="488" w:author="Long, Bria Lorelle" w:date="2018-01-17T09:32:00Z">
        <w:r w:rsidR="00457F9A" w:rsidDel="00AB022B">
          <w:delText>F</w:delText>
        </w:r>
      </w:del>
      <w:r w:rsidR="00457F9A">
        <w:t>our-year-olds</w:t>
      </w:r>
      <w:r w:rsidR="00AF2FCE">
        <w:t xml:space="preserve"> exhibit a Size-Stroop effect in both their errors and reaction times.</w:t>
      </w:r>
      <w:r w:rsidR="001C3191">
        <w:t xml:space="preserve"> </w:t>
      </w:r>
    </w:p>
    <w:p w14:paraId="041AB432" w14:textId="1594CB78" w:rsidR="00575357" w:rsidRPr="00BD07F4" w:rsidRDefault="002D6AD8" w:rsidP="00274B84">
      <w:pPr>
        <w:spacing w:line="480" w:lineRule="auto"/>
        <w:ind w:left="1440" w:firstLine="720"/>
        <w:outlineLvl w:val="0"/>
        <w:rPr>
          <w:b/>
        </w:rPr>
      </w:pPr>
      <w:r>
        <w:rPr>
          <w:b/>
        </w:rPr>
        <w:t>Experiment 3</w:t>
      </w:r>
      <w:r w:rsidR="002E3BF8">
        <w:rPr>
          <w:b/>
        </w:rPr>
        <w:t xml:space="preserve">: </w:t>
      </w:r>
      <w:r w:rsidR="0050521E">
        <w:rPr>
          <w:b/>
        </w:rPr>
        <w:t>Size-</w:t>
      </w:r>
      <w:r w:rsidR="002E3BF8">
        <w:rPr>
          <w:b/>
        </w:rPr>
        <w:t>Stroop Display Effects</w:t>
      </w:r>
    </w:p>
    <w:p w14:paraId="63D32AEE" w14:textId="0F1F5936" w:rsidR="00F35E3B" w:rsidRDefault="00A527B8" w:rsidP="002B21F1">
      <w:pPr>
        <w:spacing w:line="480" w:lineRule="auto"/>
        <w:ind w:firstLine="720"/>
        <w:rPr>
          <w:ins w:id="489" w:author="Long, Bria Lorelle" w:date="2017-11-15T10:21:00Z"/>
        </w:rPr>
      </w:pPr>
      <w:del w:id="490" w:author="Susan Carey" w:date="2017-12-16T10:44:00Z">
        <w:r w:rsidDel="00D56030">
          <w:delText>The Size-Stroop effect is observable in error rates by age 3 and 4</w:delText>
        </w:r>
        <w:r w:rsidR="00545D27" w:rsidDel="00D56030">
          <w:delText>. Further,</w:delText>
        </w:r>
        <w:r w:rsidDel="00D56030">
          <w:delText xml:space="preserve"> when RTs are relatively fast, </w:delText>
        </w:r>
        <w:r w:rsidR="00A200C9" w:rsidDel="00D56030">
          <w:delText xml:space="preserve">Stroop </w:delText>
        </w:r>
        <w:r w:rsidR="00545D27" w:rsidDel="00D56030">
          <w:delText xml:space="preserve">effects are found in </w:delText>
        </w:r>
        <w:r w:rsidDel="00D56030">
          <w:delText xml:space="preserve">RTs by these ages as well. Thus, </w:delText>
        </w:r>
      </w:del>
      <w:r w:rsidR="00F16AAD">
        <w:t xml:space="preserve">Experiments 1 and 2 establish that preschool aged children resemble adults in one important </w:t>
      </w:r>
      <w:ins w:id="491" w:author="mariko.moher@williams.edu" w:date="2018-01-20T15:09:00Z">
        <w:r w:rsidR="00A02B9E">
          <w:t>a</w:t>
        </w:r>
      </w:ins>
      <w:del w:id="492" w:author="mariko.moher@williams.edu" w:date="2018-01-20T15:09:00Z">
        <w:r w:rsidR="00F16AAD" w:rsidDel="00A02B9E">
          <w:delText>re</w:delText>
        </w:r>
      </w:del>
      <w:r w:rsidR="00F16AAD">
        <w:t xml:space="preserve">spect: </w:t>
      </w:r>
      <w:del w:id="493" w:author="mariko.moher@williams.edu" w:date="2018-01-20T15:09:00Z">
        <w:r w:rsidR="00F16AAD" w:rsidDel="00A02B9E">
          <w:delText xml:space="preserve"> </w:delText>
        </w:r>
      </w:del>
      <w:r w:rsidR="00085C3C">
        <w:t xml:space="preserve">when children see pictured objects, </w:t>
      </w:r>
      <w:commentRangeStart w:id="494"/>
      <w:r w:rsidR="00085C3C">
        <w:t>they</w:t>
      </w:r>
      <w:r>
        <w:t xml:space="preserve"> automatic</w:t>
      </w:r>
      <w:r w:rsidR="00085C3C">
        <w:t xml:space="preserve">ally activate </w:t>
      </w:r>
      <w:commentRangeEnd w:id="494"/>
      <w:r w:rsidR="00A02B9E">
        <w:rPr>
          <w:rStyle w:val="CommentReference"/>
        </w:rPr>
        <w:commentReference w:id="494"/>
      </w:r>
      <w:r w:rsidR="00085C3C">
        <w:t xml:space="preserve">information about the </w:t>
      </w:r>
      <w:r>
        <w:t>real-world size</w:t>
      </w:r>
      <w:r w:rsidR="00085C3C">
        <w:t xml:space="preserve"> of these objects</w:t>
      </w:r>
      <w:ins w:id="495" w:author="Susan Carey" w:date="2017-12-16T10:44:00Z">
        <w:r w:rsidR="00D56030">
          <w:t xml:space="preserve">, for </w:t>
        </w:r>
        <w:del w:id="496" w:author="Long, Bria Lorelle" w:date="2017-12-19T13:38:00Z">
          <w:r w:rsidR="00D56030" w:rsidDel="00030F10">
            <w:delText>they</w:delText>
          </w:r>
        </w:del>
      </w:ins>
      <w:ins w:id="497" w:author="Long, Bria Lorelle" w:date="2017-12-19T13:38:00Z">
        <w:r w:rsidR="00030F10">
          <w:t>these results</w:t>
        </w:r>
      </w:ins>
      <w:ins w:id="498" w:author="Susan Carey" w:date="2017-12-16T10:44:00Z">
        <w:r w:rsidR="00D56030">
          <w:t xml:space="preserve"> show that the Size-Stroop effect is observable in error rates</w:t>
        </w:r>
      </w:ins>
      <w:ins w:id="499" w:author="Long, Bria Lorelle" w:date="2018-01-17T09:33:00Z">
        <w:r w:rsidR="0000778B">
          <w:t xml:space="preserve"> </w:t>
        </w:r>
      </w:ins>
      <w:ins w:id="500" w:author="Susan Carey" w:date="2017-12-16T10:44:00Z">
        <w:del w:id="501" w:author="Long, Bria Lorelle" w:date="2018-01-17T09:33:00Z">
          <w:r w:rsidR="00D56030" w:rsidDel="0000778B">
            <w:delText xml:space="preserve">, as well as in RTs </w:delText>
          </w:r>
        </w:del>
      </w:ins>
      <w:ins w:id="502" w:author="Susan Carey" w:date="2017-12-17T11:40:00Z">
        <w:del w:id="503" w:author="Long, Bria Lorelle" w:date="2018-01-17T09:33:00Z">
          <w:r w:rsidR="00CF3A1F" w:rsidDel="0000778B">
            <w:delText xml:space="preserve">that </w:delText>
          </w:r>
        </w:del>
      </w:ins>
      <w:ins w:id="504" w:author="Susan Carey" w:date="2017-12-16T10:44:00Z">
        <w:del w:id="505" w:author="Long, Bria Lorelle" w:date="2018-01-17T09:33:00Z">
          <w:r w:rsidR="00D56030" w:rsidDel="0000778B">
            <w:delText xml:space="preserve">are relatively fast, </w:delText>
          </w:r>
        </w:del>
        <w:r w:rsidR="00D56030">
          <w:t>by age 3</w:t>
        </w:r>
      </w:ins>
      <w:ins w:id="506" w:author="Long, Bria Lorelle" w:date="2018-01-17T09:33:00Z">
        <w:r w:rsidR="0000778B">
          <w:t xml:space="preserve"> and in RTs by age 4</w:t>
        </w:r>
      </w:ins>
      <w:ins w:id="507" w:author="Susan Carey" w:date="2017-12-16T10:44:00Z">
        <w:r w:rsidR="00D56030">
          <w:t xml:space="preserve">.  </w:t>
        </w:r>
      </w:ins>
      <w:del w:id="508" w:author="Susan Carey" w:date="2017-12-16T10:44:00Z">
        <w:r w:rsidDel="00D56030">
          <w:delText xml:space="preserve">. </w:delText>
        </w:r>
      </w:del>
      <w:ins w:id="509" w:author="Long, Bria Lorelle" w:date="2017-11-15T10:21:00Z">
        <w:r w:rsidR="00F35E3B">
          <w:t xml:space="preserve">However, these results leave open </w:t>
        </w:r>
      </w:ins>
      <w:ins w:id="510" w:author="Susan Carey" w:date="2017-12-16T10:45:00Z">
        <w:r w:rsidR="00D56030">
          <w:t>the exact representations and computations underlying</w:t>
        </w:r>
      </w:ins>
      <w:ins w:id="511" w:author="Susan Carey" w:date="2017-12-16T10:46:00Z">
        <w:r w:rsidR="00D56030">
          <w:t xml:space="preserve"> children’s specification of real</w:t>
        </w:r>
      </w:ins>
      <w:ins w:id="512" w:author="Long, Bria Lorelle" w:date="2017-12-18T15:24:00Z">
        <w:r w:rsidR="007E36EE">
          <w:t>-</w:t>
        </w:r>
      </w:ins>
      <w:ins w:id="513" w:author="Susan Carey" w:date="2017-12-16T10:46:00Z">
        <w:del w:id="514" w:author="Long, Bria Lorelle" w:date="2017-12-18T15:24:00Z">
          <w:r w:rsidR="00D56030" w:rsidDel="007E36EE">
            <w:delText xml:space="preserve"> </w:delText>
          </w:r>
        </w:del>
        <w:r w:rsidR="00D56030">
          <w:t xml:space="preserve">word size of the </w:t>
        </w:r>
        <w:del w:id="515" w:author="Long, Bria Lorelle" w:date="2017-12-18T15:24:00Z">
          <w:r w:rsidR="00D56030" w:rsidDel="007E36EE">
            <w:delText>imaged</w:delText>
          </w:r>
        </w:del>
      </w:ins>
      <w:ins w:id="516" w:author="Long, Bria Lorelle" w:date="2017-12-18T15:24:00Z">
        <w:r w:rsidR="007E36EE">
          <w:t>pictured</w:t>
        </w:r>
      </w:ins>
      <w:ins w:id="517" w:author="Susan Carey" w:date="2017-12-16T10:46:00Z">
        <w:r w:rsidR="00D56030">
          <w:t xml:space="preserve"> objects, and whether these are the same as those of adults.  </w:t>
        </w:r>
      </w:ins>
      <w:ins w:id="518" w:author="Long, Bria Lorelle" w:date="2017-11-15T10:21:00Z">
        <w:del w:id="519" w:author="Susan Carey" w:date="2017-12-16T10:46:00Z">
          <w:r w:rsidR="00F35E3B" w:rsidDel="00D56030">
            <w:delText xml:space="preserve">the degree to which the same mechanisms underlie the effects </w:delText>
          </w:r>
        </w:del>
      </w:ins>
      <w:ins w:id="520" w:author="Long, Bria Lorelle" w:date="2017-11-15T10:28:00Z">
        <w:del w:id="521" w:author="Susan Carey" w:date="2017-12-16T10:46:00Z">
          <w:r w:rsidR="00F32513" w:rsidDel="00D56030">
            <w:delText>observed here</w:delText>
          </w:r>
        </w:del>
      </w:ins>
      <w:ins w:id="522" w:author="Long, Bria Lorelle" w:date="2017-11-15T10:21:00Z">
        <w:del w:id="523" w:author="Susan Carey" w:date="2017-12-16T10:46:00Z">
          <w:r w:rsidR="00F35E3B" w:rsidDel="00D56030">
            <w:delText xml:space="preserve"> in preschoolers and in adults (Konkle &amp; Oliva, 2012a).</w:delText>
          </w:r>
        </w:del>
      </w:ins>
    </w:p>
    <w:p w14:paraId="0EB10E4B" w14:textId="729CC320" w:rsidR="007F2406" w:rsidRDefault="00F16AAD" w:rsidP="00F35E3B">
      <w:pPr>
        <w:spacing w:line="480" w:lineRule="auto"/>
        <w:ind w:firstLine="720"/>
        <w:rPr>
          <w:ins w:id="524" w:author="Susan Carey" w:date="2017-12-16T11:20:00Z"/>
        </w:rPr>
      </w:pPr>
      <w:del w:id="525" w:author="Long, Bria Lorelle" w:date="2017-11-15T10:21:00Z">
        <w:r w:rsidDel="00F35E3B">
          <w:delText xml:space="preserve">However, these results leave open whether the full adult pattern is observed at these ages. </w:delText>
        </w:r>
        <w:r w:rsidR="00063AE9" w:rsidDel="00F35E3B">
          <w:delText>By adulthood,</w:delText>
        </w:r>
        <w:r w:rsidR="00087189" w:rsidDel="00F35E3B">
          <w:delText xml:space="preserve"> </w:delText>
        </w:r>
        <w:r w:rsidR="00AD20E8" w:rsidDel="00F35E3B">
          <w:delText xml:space="preserve">unrecognizable, </w:delText>
        </w:r>
        <w:r w:rsidR="00087189" w:rsidDel="00F35E3B">
          <w:delText>texturized versions of</w:delText>
        </w:r>
        <w:r w:rsidR="00DB3B85" w:rsidDel="00F35E3B">
          <w:delText xml:space="preserve"> objects can still </w:delText>
        </w:r>
        <w:r w:rsidR="00087189" w:rsidDel="00F35E3B">
          <w:delText xml:space="preserve">trigger a Size-Stroop effect </w:delText>
        </w:r>
        <w:r w:rsidR="00DB3B85" w:rsidDel="00F35E3B">
          <w:delText xml:space="preserve">(Long, </w:delText>
        </w:r>
        <w:r w:rsidR="00085C3C" w:rsidDel="00F35E3B">
          <w:delText>Konkle, &amp; Alvarez, 2015</w:delText>
        </w:r>
        <w:r w:rsidR="00DB3B85" w:rsidDel="00F35E3B">
          <w:delText>)</w:delText>
        </w:r>
        <w:r w:rsidR="000E373E" w:rsidDel="00F35E3B">
          <w:delText xml:space="preserve">. </w:delText>
        </w:r>
        <w:r w:rsidR="00AD20E8" w:rsidDel="00F35E3B">
          <w:delText>In other words</w:delText>
        </w:r>
        <w:r w:rsidR="00A527B8" w:rsidDel="00F35E3B">
          <w:delText>,</w:delText>
        </w:r>
        <w:r w:rsidR="00B41386" w:rsidDel="00F35E3B">
          <w:delText xml:space="preserve"> </w:delText>
        </w:r>
        <w:r w:rsidR="00AD20E8" w:rsidDel="00F35E3B">
          <w:delText xml:space="preserve">the </w:delText>
        </w:r>
        <w:r w:rsidR="00B41386" w:rsidDel="00F35E3B">
          <w:delText xml:space="preserve">perceptual features </w:delText>
        </w:r>
        <w:r w:rsidR="00AD20E8" w:rsidDel="00F35E3B">
          <w:delText xml:space="preserve">of unrecognizable objects </w:delText>
        </w:r>
        <w:r w:rsidR="00A527B8" w:rsidDel="00F35E3B">
          <w:delText xml:space="preserve">can </w:delText>
        </w:r>
        <w:r w:rsidR="00B41386" w:rsidDel="00F35E3B">
          <w:delText xml:space="preserve">directly and automatically </w:delText>
        </w:r>
        <w:r w:rsidR="00A527B8" w:rsidDel="00F35E3B">
          <w:delText>activate real-world size informatio</w:delText>
        </w:r>
        <w:r w:rsidR="00594D38" w:rsidDel="00F35E3B">
          <w:delText>n.</w:delText>
        </w:r>
      </w:del>
      <w:r w:rsidR="00AD20E8">
        <w:t xml:space="preserve"> </w:t>
      </w:r>
      <w:ins w:id="526" w:author="Susan Carey" w:date="2017-12-16T11:02:00Z">
        <w:r w:rsidR="00C83E6D">
          <w:t>A</w:t>
        </w:r>
      </w:ins>
      <w:ins w:id="527" w:author="Susan Carey" w:date="2017-12-16T10:46:00Z">
        <w:r w:rsidR="00D56030">
          <w:t>dults and children clearly represent the average size of objects within kinds, for they can</w:t>
        </w:r>
      </w:ins>
      <w:ins w:id="528" w:author="Susan Carey" w:date="2017-12-16T11:02:00Z">
        <w:r w:rsidR="00C83E6D">
          <w:t xml:space="preserve"> </w:t>
        </w:r>
      </w:ins>
      <w:ins w:id="529" w:author="Susan Carey" w:date="2017-12-16T10:46:00Z">
        <w:del w:id="530" w:author="Long, Bria Lorelle" w:date="2017-12-18T15:25:00Z">
          <w:r w:rsidR="00D56030" w:rsidDel="00156A67">
            <w:delText xml:space="preserve"> </w:delText>
          </w:r>
        </w:del>
      </w:ins>
      <w:ins w:id="531" w:author="Susan Carey" w:date="2017-12-16T11:02:00Z">
        <w:r w:rsidR="00C83E6D">
          <w:t>ascertain whether a give</w:t>
        </w:r>
      </w:ins>
      <w:ins w:id="532" w:author="Susan Carey" w:date="2017-12-16T11:03:00Z">
        <w:r w:rsidR="00C83E6D">
          <w:t>n</w:t>
        </w:r>
      </w:ins>
      <w:ins w:id="533" w:author="Susan Carey" w:date="2017-12-16T11:02:00Z">
        <w:r w:rsidR="00C83E6D">
          <w:t xml:space="preserve"> </w:t>
        </w:r>
        <w:del w:id="534" w:author="Long, Bria Lorelle" w:date="2018-01-17T09:33:00Z">
          <w:r w:rsidR="00C83E6D" w:rsidDel="0000778B">
            <w:delText>dog</w:delText>
          </w:r>
        </w:del>
      </w:ins>
      <w:ins w:id="535" w:author="Long, Bria Lorelle" w:date="2018-01-17T09:33:00Z">
        <w:r w:rsidR="0000778B">
          <w:t>phone</w:t>
        </w:r>
      </w:ins>
      <w:ins w:id="536" w:author="Susan Carey" w:date="2017-12-16T11:02:00Z">
        <w:r w:rsidR="00C83E6D">
          <w:t xml:space="preserve">, spoon, </w:t>
        </w:r>
        <w:del w:id="537" w:author="Long, Bria Lorelle" w:date="2017-12-18T15:47:00Z">
          <w:r w:rsidR="00C83E6D" w:rsidDel="00DC05CD">
            <w:delText>kitchen</w:delText>
          </w:r>
        </w:del>
      </w:ins>
      <w:ins w:id="538" w:author="Long, Bria Lorelle" w:date="2017-12-18T15:47:00Z">
        <w:r w:rsidR="00DC05CD">
          <w:t>car</w:t>
        </w:r>
      </w:ins>
      <w:ins w:id="539" w:author="Susan Carey" w:date="2017-12-16T11:02:00Z">
        <w:r w:rsidR="00C83E6D">
          <w:t>,</w:t>
        </w:r>
        <w:del w:id="540" w:author="Long, Bria Lorelle" w:date="2017-12-18T15:47:00Z">
          <w:r w:rsidR="00C83E6D" w:rsidDel="00DC05CD">
            <w:delText xml:space="preserve"> </w:delText>
          </w:r>
        </w:del>
      </w:ins>
      <w:ins w:id="541" w:author="Susan Carey" w:date="2017-12-16T11:04:00Z">
        <w:r w:rsidR="00C83E6D">
          <w:t xml:space="preserve"> etc. is big or small, where this means big or small f</w:t>
        </w:r>
        <w:r w:rsidR="00CF3A1F">
          <w:t xml:space="preserve">or a </w:t>
        </w:r>
      </w:ins>
      <w:ins w:id="542" w:author="Long, Bria Lorelle" w:date="2018-01-17T09:33:00Z">
        <w:r w:rsidR="0000778B">
          <w:t>phone</w:t>
        </w:r>
      </w:ins>
      <w:ins w:id="543" w:author="Susan Carey" w:date="2017-12-16T11:04:00Z">
        <w:del w:id="544" w:author="Long, Bria Lorelle" w:date="2018-01-17T09:33:00Z">
          <w:r w:rsidR="00CF3A1F" w:rsidDel="0000778B">
            <w:delText>dog</w:delText>
          </w:r>
        </w:del>
        <w:r w:rsidR="00CF3A1F">
          <w:t xml:space="preserve">, spoon, or </w:t>
        </w:r>
        <w:del w:id="545" w:author="Long, Bria Lorelle" w:date="2017-12-18T15:47:00Z">
          <w:r w:rsidR="00CF3A1F" w:rsidDel="00DC05CD">
            <w:delText>kitchen</w:delText>
          </w:r>
        </w:del>
      </w:ins>
      <w:ins w:id="546" w:author="Long, Bria Lorelle" w:date="2017-12-18T15:47:00Z">
        <w:r w:rsidR="00DC05CD">
          <w:t>car</w:t>
        </w:r>
        <w:r w:rsidR="00BC1563">
          <w:t xml:space="preserve"> </w:t>
        </w:r>
      </w:ins>
      <w:ins w:id="547" w:author="Susan Carey" w:date="2017-12-16T11:04:00Z">
        <w:del w:id="548" w:author="Long, Bria Lorelle" w:date="2017-12-18T15:47:00Z">
          <w:r w:rsidR="00CF3A1F" w:rsidDel="00BC1563">
            <w:delText>,</w:delText>
          </w:r>
          <w:r w:rsidR="00CF3A1F" w:rsidDel="00DC05CD">
            <w:delText xml:space="preserve"> and so on</w:delText>
          </w:r>
        </w:del>
      </w:ins>
      <w:ins w:id="549" w:author="Susan Carey" w:date="2017-12-16T12:38:00Z">
        <w:del w:id="550" w:author="Long, Bria Lorelle" w:date="2017-12-18T15:47:00Z">
          <w:r w:rsidR="003F612F" w:rsidDel="00DC05CD">
            <w:delText xml:space="preserve"> </w:delText>
          </w:r>
        </w:del>
        <w:r w:rsidR="003F612F">
          <w:t xml:space="preserve">(Gelman </w:t>
        </w:r>
        <w:del w:id="551" w:author="Long, Bria Lorelle" w:date="2017-12-18T15:25:00Z">
          <w:r w:rsidR="003F612F" w:rsidDel="00156A67">
            <w:delText>refs</w:delText>
          </w:r>
        </w:del>
      </w:ins>
      <w:ins w:id="552" w:author="Long, Bria Lorelle" w:date="2017-12-18T15:25:00Z">
        <w:r w:rsidR="00156A67">
          <w:t>&amp; Ebeling</w:t>
        </w:r>
      </w:ins>
      <w:ins w:id="553" w:author="Long, Bria Lorelle" w:date="2017-12-19T13:38:00Z">
        <w:r w:rsidR="00030F10">
          <w:t>, 1988</w:t>
        </w:r>
      </w:ins>
      <w:ins w:id="554" w:author="Long, Bria Lorelle" w:date="2017-12-18T15:25:00Z">
        <w:r w:rsidR="00156A67">
          <w:t>, Ebeling &amp; Gelman</w:t>
        </w:r>
      </w:ins>
      <w:ins w:id="555" w:author="Long, Bria Lorelle" w:date="2017-12-19T13:38:00Z">
        <w:r w:rsidR="00030F10">
          <w:t xml:space="preserve"> 1989</w:t>
        </w:r>
      </w:ins>
      <w:ins w:id="556" w:author="Susan Carey" w:date="2017-12-16T12:38:00Z">
        <w:r w:rsidR="003F612F">
          <w:t>)</w:t>
        </w:r>
      </w:ins>
      <w:ins w:id="557" w:author="Susan Carey" w:date="2017-12-16T11:04:00Z">
        <w:r w:rsidR="00C83E6D">
          <w:t>.  Thus</w:t>
        </w:r>
      </w:ins>
      <w:ins w:id="558" w:author="Long, Bria Lorelle" w:date="2017-12-18T15:47:00Z">
        <w:r w:rsidR="00BC1563">
          <w:t>,</w:t>
        </w:r>
      </w:ins>
      <w:ins w:id="559" w:author="Susan Carey" w:date="2017-12-16T11:04:00Z">
        <w:r w:rsidR="00C83E6D">
          <w:t xml:space="preserve"> it is possible that </w:t>
        </w:r>
      </w:ins>
      <w:ins w:id="560" w:author="Susan Carey" w:date="2017-12-16T11:05:00Z">
        <w:r w:rsidR="00C83E6D">
          <w:t xml:space="preserve">both children and adults automatically compute the size of the </w:t>
        </w:r>
        <w:del w:id="561" w:author="Long, Bria Lorelle" w:date="2017-12-18T15:47:00Z">
          <w:r w:rsidR="00C83E6D" w:rsidDel="00BC1563">
            <w:delText>pictured</w:delText>
          </w:r>
        </w:del>
      </w:ins>
      <w:ins w:id="562" w:author="Long, Bria Lorelle" w:date="2017-12-18T15:47:00Z">
        <w:r w:rsidR="00BC1563">
          <w:t>depicted</w:t>
        </w:r>
      </w:ins>
      <w:ins w:id="563" w:author="Susan Carey" w:date="2017-12-16T11:05:00Z">
        <w:r w:rsidR="00C83E6D">
          <w:t xml:space="preserve"> </w:t>
        </w:r>
        <w:del w:id="564" w:author="Long, Bria Lorelle" w:date="2017-12-19T13:38:00Z">
          <w:r w:rsidR="00C83E6D" w:rsidDel="00030F10">
            <w:delText>images in Experiments 1 and 2</w:delText>
          </w:r>
        </w:del>
      </w:ins>
      <w:ins w:id="565" w:author="Long, Bria Lorelle" w:date="2017-12-19T13:38:00Z">
        <w:r w:rsidR="00030F10">
          <w:t>objects</w:t>
        </w:r>
      </w:ins>
      <w:ins w:id="566" w:author="Susan Carey" w:date="2017-12-16T11:05:00Z">
        <w:r w:rsidR="00C83E6D">
          <w:t xml:space="preserve"> by accessin</w:t>
        </w:r>
      </w:ins>
      <w:ins w:id="567" w:author="Susan Carey" w:date="2017-12-16T11:06:00Z">
        <w:r w:rsidR="00C83E6D">
          <w:t>g the kind</w:t>
        </w:r>
      </w:ins>
      <w:ins w:id="568" w:author="Susan Carey" w:date="2017-12-16T11:07:00Z">
        <w:r w:rsidR="00C83E6D">
          <w:t>s</w:t>
        </w:r>
      </w:ins>
      <w:ins w:id="569" w:author="Susan Carey" w:date="2017-12-16T11:06:00Z">
        <w:r w:rsidR="00C83E6D">
          <w:t xml:space="preserve"> of </w:t>
        </w:r>
      </w:ins>
      <w:ins w:id="570" w:author="Susan Carey" w:date="2017-12-16T11:07:00Z">
        <w:r w:rsidR="00C83E6D">
          <w:t xml:space="preserve">the </w:t>
        </w:r>
      </w:ins>
      <w:ins w:id="571" w:author="Susan Carey" w:date="2017-12-16T11:06:00Z">
        <w:r w:rsidR="00C83E6D">
          <w:t>object</w:t>
        </w:r>
      </w:ins>
      <w:ins w:id="572" w:author="Susan Carey" w:date="2017-12-16T11:07:00Z">
        <w:r w:rsidR="00C83E6D">
          <w:t>s</w:t>
        </w:r>
      </w:ins>
      <w:ins w:id="573" w:author="Susan Carey" w:date="2017-12-16T11:06:00Z">
        <w:r w:rsidR="00C83E6D">
          <w:t xml:space="preserve"> </w:t>
        </w:r>
      </w:ins>
      <w:ins w:id="574" w:author="Long, Bria Lorelle" w:date="2017-12-19T13:38:00Z">
        <w:r w:rsidR="00030F10">
          <w:t xml:space="preserve">(e.g., “cup”) </w:t>
        </w:r>
      </w:ins>
      <w:ins w:id="575" w:author="Susan Carey" w:date="2017-12-16T11:06:00Z">
        <w:r w:rsidR="00C83E6D">
          <w:t>and retrieving information about the average size of those objects</w:t>
        </w:r>
      </w:ins>
      <w:ins w:id="576" w:author="Long, Bria Lorelle" w:date="2017-12-19T13:38:00Z">
        <w:r w:rsidR="00030F10">
          <w:t xml:space="preserve"> (</w:t>
        </w:r>
      </w:ins>
      <w:ins w:id="577" w:author="mariko.moher@williams.edu" w:date="2018-01-20T15:10:00Z">
        <w:r w:rsidR="00A02B9E">
          <w:t xml:space="preserve">e.g., </w:t>
        </w:r>
      </w:ins>
      <w:ins w:id="578" w:author="Long, Bria Lorelle" w:date="2017-12-19T13:38:00Z">
        <w:r w:rsidR="00030F10">
          <w:t>“can be held with one hand”).</w:t>
        </w:r>
      </w:ins>
      <w:ins w:id="579" w:author="Long, Bria Lorelle" w:date="2017-12-19T13:39:00Z">
        <w:r w:rsidR="00474BAA">
          <w:t xml:space="preserve"> </w:t>
        </w:r>
      </w:ins>
      <w:ins w:id="580" w:author="Susan Carey" w:date="2017-12-16T11:07:00Z">
        <w:del w:id="581" w:author="Long, Bria Lorelle" w:date="2017-12-19T13:38:00Z">
          <w:r w:rsidR="00C83E6D" w:rsidDel="00030F10">
            <w:delText xml:space="preserve">. </w:delText>
          </w:r>
        </w:del>
        <w:del w:id="582" w:author="Long, Bria Lorelle" w:date="2018-01-07T11:43:00Z">
          <w:r w:rsidR="00C83E6D" w:rsidDel="001C177F">
            <w:delText xml:space="preserve"> </w:delText>
          </w:r>
        </w:del>
        <w:r w:rsidR="00C83E6D">
          <w:t xml:space="preserve">However, </w:t>
        </w:r>
      </w:ins>
      <w:ins w:id="583" w:author="Susan Carey" w:date="2017-12-16T11:14:00Z">
        <w:r w:rsidR="00CE7C3F">
          <w:t xml:space="preserve">two results suggest that this is not how </w:t>
        </w:r>
      </w:ins>
      <w:ins w:id="584" w:author="Susan Carey" w:date="2017-12-16T11:04:00Z">
        <w:r w:rsidR="00C83E6D">
          <w:t>the Size-Stroop effect</w:t>
        </w:r>
      </w:ins>
      <w:ins w:id="585" w:author="Susan Carey" w:date="2017-12-16T11:15:00Z">
        <w:r w:rsidR="00CE7C3F">
          <w:t xml:space="preserve"> is generated </w:t>
        </w:r>
        <w:del w:id="586" w:author="Long, Bria Lorelle" w:date="2018-01-07T11:43:00Z">
          <w:r w:rsidR="00CE7C3F" w:rsidDel="001C177F">
            <w:delText>by</w:delText>
          </w:r>
        </w:del>
      </w:ins>
      <w:ins w:id="587" w:author="Long, Bria Lorelle" w:date="2018-01-07T11:43:00Z">
        <w:r w:rsidR="001C177F">
          <w:t>in</w:t>
        </w:r>
      </w:ins>
      <w:ins w:id="588" w:author="Susan Carey" w:date="2017-12-16T11:15:00Z">
        <w:r w:rsidR="00CE7C3F">
          <w:t xml:space="preserve"> adults. </w:t>
        </w:r>
        <w:del w:id="589" w:author="Long, Bria Lorelle" w:date="2018-01-07T11:43:00Z">
          <w:r w:rsidR="00CE7C3F" w:rsidDel="001C177F">
            <w:delText xml:space="preserve"> </w:delText>
          </w:r>
        </w:del>
        <w:del w:id="590" w:author="Long, Bria Lorelle" w:date="2017-12-19T13:39:00Z">
          <w:r w:rsidR="00CE7C3F" w:rsidDel="00474BAA">
            <w:delText xml:space="preserve">First, </w:delText>
          </w:r>
        </w:del>
        <w:del w:id="591" w:author="Long, Bria Lorelle" w:date="2017-12-18T15:48:00Z">
          <w:r w:rsidR="00CE7C3F" w:rsidDel="00BC1563">
            <w:delText xml:space="preserve">X (ref) </w:delText>
          </w:r>
        </w:del>
        <w:del w:id="592" w:author="Long, Bria Lorelle" w:date="2017-12-19T13:39:00Z">
          <w:r w:rsidR="00CE7C3F" w:rsidDel="00474BAA">
            <w:delText xml:space="preserve">showed that knowledge of the size of kinds of objects </w:delText>
          </w:r>
          <w:r w:rsidR="00CE7C3F" w:rsidRPr="00CE7C3F" w:rsidDel="00474BAA">
            <w:rPr>
              <w:i/>
              <w:rPrChange w:id="593" w:author="Susan Carey" w:date="2017-12-16T11:17:00Z">
                <w:rPr/>
              </w:rPrChange>
            </w:rPr>
            <w:delText>is not</w:delText>
          </w:r>
          <w:r w:rsidR="00CE7C3F" w:rsidDel="00474BAA">
            <w:delText xml:space="preserve"> sufficient to generate a Size-Stroop effect. </w:delText>
          </w:r>
        </w:del>
        <w:del w:id="594" w:author="Long, Bria Lorelle" w:date="2017-12-18T15:48:00Z">
          <w:r w:rsidR="00CE7C3F" w:rsidDel="00BC1563">
            <w:delText xml:space="preserve"> Describe Lego study in a few sentences.  </w:delText>
          </w:r>
        </w:del>
        <w:del w:id="595" w:author="Long, Bria Lorelle" w:date="2017-12-19T13:39:00Z">
          <w:r w:rsidR="00CE7C3F" w:rsidDel="00474BAA">
            <w:delText xml:space="preserve">Second, </w:delText>
          </w:r>
        </w:del>
      </w:ins>
      <w:ins w:id="596" w:author="Susan Carey" w:date="2017-12-16T12:38:00Z">
        <w:del w:id="597" w:author="Long, Bria Lorelle" w:date="2017-12-18T15:56:00Z">
          <w:r w:rsidR="003F612F" w:rsidDel="00274B84">
            <w:delText xml:space="preserve">and in contrast, </w:delText>
          </w:r>
        </w:del>
      </w:ins>
      <w:ins w:id="598" w:author="Susan Carey" w:date="2017-12-16T11:15:00Z">
        <w:del w:id="599" w:author="Long, Bria Lorelle" w:date="2017-12-19T13:39:00Z">
          <w:r w:rsidR="00CE7C3F" w:rsidDel="00474BAA">
            <w:delText>Long</w:delText>
          </w:r>
        </w:del>
      </w:ins>
      <w:ins w:id="600" w:author="Long, Bria Lorelle" w:date="2017-12-19T13:39:00Z">
        <w:r w:rsidR="00474BAA">
          <w:t xml:space="preserve">First, </w:t>
        </w:r>
      </w:ins>
      <w:ins w:id="601" w:author="Long, Bria Lorelle" w:date="2018-01-17T09:34:00Z">
        <w:r w:rsidR="0000778B">
          <w:t xml:space="preserve">as mentioned in the introduction, </w:t>
        </w:r>
      </w:ins>
      <w:ins w:id="602" w:author="Susan Carey" w:date="2017-12-16T11:15:00Z">
        <w:del w:id="603" w:author="Long, Bria Lorelle" w:date="2018-01-17T09:34:00Z">
          <w:r w:rsidR="00CE7C3F" w:rsidDel="0000778B">
            <w:delText xml:space="preserve"> </w:delText>
          </w:r>
        </w:del>
        <w:del w:id="604" w:author="Long, Bria Lorelle" w:date="2017-12-18T15:48:00Z">
          <w:r w:rsidR="00CE7C3F" w:rsidDel="00BC1563">
            <w:delText>et al</w:delText>
          </w:r>
        </w:del>
      </w:ins>
      <w:ins w:id="605" w:author="Susan Carey" w:date="2017-12-16T11:16:00Z">
        <w:del w:id="606" w:author="Long, Bria Lorelle" w:date="2017-12-18T15:48:00Z">
          <w:r w:rsidR="00CE7C3F" w:rsidDel="00BC1563">
            <w:delText>., (ref)</w:delText>
          </w:r>
        </w:del>
        <w:del w:id="607" w:author="Long, Bria Lorelle" w:date="2018-01-17T09:34:00Z">
          <w:r w:rsidR="00CE7C3F" w:rsidDel="0000778B">
            <w:delText xml:space="preserve"> </w:delText>
          </w:r>
        </w:del>
        <w:del w:id="608" w:author="Long, Bria Lorelle" w:date="2017-12-18T15:48:00Z">
          <w:r w:rsidR="00CE7C3F" w:rsidDel="00BC1563">
            <w:delText>showed</w:delText>
          </w:r>
        </w:del>
        <w:del w:id="609" w:author="Long, Bria Lorelle" w:date="2018-01-17T09:34:00Z">
          <w:r w:rsidR="00CE7C3F" w:rsidDel="0000778B">
            <w:delText xml:space="preserve"> that</w:delText>
          </w:r>
        </w:del>
        <w:r w:rsidR="00CE7C3F">
          <w:t xml:space="preserve"> </w:t>
        </w:r>
        <w:del w:id="610" w:author="Long, Bria Lorelle" w:date="2017-12-19T13:39:00Z">
          <w:r w:rsidR="00CE7C3F" w:rsidDel="00474BAA">
            <w:delText xml:space="preserve">access to </w:delText>
          </w:r>
        </w:del>
        <w:r w:rsidR="00CE7C3F">
          <w:t xml:space="preserve">mid-level perceptual features </w:t>
        </w:r>
        <w:del w:id="611" w:author="Long, Bria Lorelle" w:date="2017-12-19T13:39:00Z">
          <w:r w:rsidR="00CE7C3F" w:rsidDel="00474BAA">
            <w:delText>of pictured objects</w:delText>
          </w:r>
        </w:del>
      </w:ins>
      <w:ins w:id="612" w:author="Long, Bria Lorelle" w:date="2017-12-19T13:39:00Z">
        <w:r w:rsidR="00474BAA">
          <w:t>can trigger</w:t>
        </w:r>
      </w:ins>
      <w:ins w:id="613" w:author="Long, Bria Lorelle" w:date="2017-12-18T15:48:00Z">
        <w:r w:rsidR="00BC1563">
          <w:t xml:space="preserve"> Size Stroop effect</w:t>
        </w:r>
      </w:ins>
      <w:ins w:id="614" w:author="Long, Bria Lorelle" w:date="2017-12-18T15:49:00Z">
        <w:r w:rsidR="00BC1563">
          <w:t xml:space="preserve"> i</w:t>
        </w:r>
      </w:ins>
      <w:ins w:id="615" w:author="Susan Carey" w:date="2017-12-16T11:16:00Z">
        <w:del w:id="616" w:author="Long, Bria Lorelle" w:date="2017-12-18T15:48:00Z">
          <w:r w:rsidR="00CE7C3F" w:rsidDel="00BC1563">
            <w:delText xml:space="preserve">, </w:delText>
          </w:r>
        </w:del>
        <w:del w:id="617" w:author="Long, Bria Lorelle" w:date="2017-12-18T15:49:00Z">
          <w:r w:rsidR="00CE7C3F" w:rsidDel="00BC1563">
            <w:delText>i</w:delText>
          </w:r>
        </w:del>
        <w:r w:rsidR="00CE7C3F">
          <w:t xml:space="preserve">n the absence of </w:t>
        </w:r>
        <w:del w:id="618" w:author="Long, Bria Lorelle" w:date="2017-12-18T15:49:00Z">
          <w:r w:rsidR="00CE7C3F" w:rsidDel="00BC1563">
            <w:delText>any</w:delText>
          </w:r>
        </w:del>
      </w:ins>
      <w:ins w:id="619" w:author="Long, Bria Lorelle" w:date="2017-12-18T15:49:00Z">
        <w:del w:id="620" w:author="mariko.moher@williams.edu" w:date="2018-01-20T15:11:00Z">
          <w:r w:rsidR="00BC1563" w:rsidDel="00A02B9E">
            <w:delText>intact</w:delText>
          </w:r>
        </w:del>
      </w:ins>
      <w:ins w:id="621" w:author="Susan Carey" w:date="2017-12-16T11:16:00Z">
        <w:del w:id="622" w:author="mariko.moher@williams.edu" w:date="2018-01-20T15:11:00Z">
          <w:r w:rsidR="00CE7C3F" w:rsidDel="00A02B9E">
            <w:delText xml:space="preserve"> </w:delText>
          </w:r>
        </w:del>
        <w:del w:id="623" w:author="Long, Bria Lorelle" w:date="2017-12-18T15:49:00Z">
          <w:r w:rsidR="00CE7C3F" w:rsidDel="00BC1563">
            <w:delText xml:space="preserve">information about </w:delText>
          </w:r>
        </w:del>
      </w:ins>
      <w:ins w:id="624" w:author="Susan Carey" w:date="2017-12-16T11:17:00Z">
        <w:del w:id="625" w:author="Long, Bria Lorelle" w:date="2017-12-18T15:49:00Z">
          <w:r w:rsidR="00CE7C3F" w:rsidDel="00BC1563">
            <w:delText xml:space="preserve">the </w:delText>
          </w:r>
        </w:del>
        <w:r w:rsidR="00CE7C3F">
          <w:t>basic</w:t>
        </w:r>
        <w:del w:id="626" w:author="Long, Bria Lorelle" w:date="2017-12-18T15:48:00Z">
          <w:r w:rsidR="00CE7C3F" w:rsidDel="00BC1563">
            <w:delText xml:space="preserve"> or superordinate kinds of those objects</w:delText>
          </w:r>
        </w:del>
      </w:ins>
      <w:ins w:id="627" w:author="Long, Bria Lorelle" w:date="2017-12-18T15:48:00Z">
        <w:r w:rsidR="00BC1563">
          <w:t xml:space="preserve">-level </w:t>
        </w:r>
      </w:ins>
      <w:ins w:id="628" w:author="Long, Bria Lorelle" w:date="2017-12-19T13:39:00Z">
        <w:r w:rsidR="00474BAA">
          <w:t>recognition</w:t>
        </w:r>
      </w:ins>
      <w:ins w:id="629" w:author="Susan Carey" w:date="2017-12-16T11:17:00Z">
        <w:del w:id="630" w:author="Long, Bria Lorelle" w:date="2017-12-18T15:49:00Z">
          <w:r w:rsidR="00CE7C3F" w:rsidDel="00BC1563">
            <w:delText>,</w:delText>
          </w:r>
        </w:del>
        <w:del w:id="631" w:author="Long, Bria Lorelle" w:date="2017-12-18T15:48:00Z">
          <w:r w:rsidR="00CE7C3F" w:rsidDel="00BC1563">
            <w:delText xml:space="preserve"> </w:delText>
          </w:r>
          <w:r w:rsidR="00CE7C3F" w:rsidRPr="00CE7C3F" w:rsidDel="00BC1563">
            <w:rPr>
              <w:i/>
              <w:rPrChange w:id="632" w:author="Susan Carey" w:date="2017-12-16T11:17:00Z">
                <w:rPr/>
              </w:rPrChange>
            </w:rPr>
            <w:delText xml:space="preserve">is </w:delText>
          </w:r>
          <w:r w:rsidR="00CE7C3F" w:rsidDel="00BC1563">
            <w:delText xml:space="preserve">sufficient  to </w:delText>
          </w:r>
        </w:del>
      </w:ins>
      <w:ins w:id="633" w:author="Susan Carey" w:date="2017-12-16T11:18:00Z">
        <w:del w:id="634" w:author="Long, Bria Lorelle" w:date="2017-12-18T15:48:00Z">
          <w:r w:rsidR="00CE7C3F" w:rsidDel="00BC1563">
            <w:delText>do so</w:delText>
          </w:r>
        </w:del>
      </w:ins>
      <w:ins w:id="635" w:author="Long, Bria Lorelle" w:date="2017-12-18T15:49:00Z">
        <w:r w:rsidR="00BC1563">
          <w:t>; in other words,</w:t>
        </w:r>
      </w:ins>
      <w:ins w:id="636" w:author="Susan Carey" w:date="2017-12-16T11:18:00Z">
        <w:del w:id="637" w:author="Long, Bria Lorelle" w:date="2017-12-18T15:49:00Z">
          <w:r w:rsidR="00CE7C3F" w:rsidDel="00BC1563">
            <w:delText>.</w:delText>
          </w:r>
        </w:del>
        <w:r w:rsidR="00CE7C3F">
          <w:t xml:space="preserve"> </w:t>
        </w:r>
        <w:del w:id="638" w:author="Long, Bria Lorelle" w:date="2018-01-07T11:43:00Z">
          <w:r w:rsidR="00CE7C3F" w:rsidDel="001C177F">
            <w:delText xml:space="preserve"> </w:delText>
          </w:r>
        </w:del>
      </w:ins>
      <w:ins w:id="639" w:author="Long, Bria Lorelle" w:date="2017-12-18T15:49:00Z">
        <w:r w:rsidR="00BC1563">
          <w:t>t</w:t>
        </w:r>
      </w:ins>
      <w:ins w:id="640" w:author="Susan Carey" w:date="2017-12-16T11:18:00Z">
        <w:del w:id="641" w:author="Long, Bria Lorelle" w:date="2017-12-18T15:49:00Z">
          <w:r w:rsidR="00CE7C3F" w:rsidDel="00BC1563">
            <w:delText>T</w:delText>
          </w:r>
        </w:del>
        <w:r w:rsidR="00CE7C3F">
          <w:t xml:space="preserve">he Size-Stroop effect is </w:t>
        </w:r>
      </w:ins>
      <w:ins w:id="642" w:author="Susan Carey" w:date="2017-12-16T11:19:00Z">
        <w:r w:rsidR="007F2406">
          <w:t xml:space="preserve">observed </w:t>
        </w:r>
      </w:ins>
      <w:ins w:id="643" w:author="mariko.moher@williams.edu" w:date="2018-01-20T15:17:00Z">
        <w:r w:rsidR="009C2666">
          <w:t xml:space="preserve">even </w:t>
        </w:r>
      </w:ins>
      <w:ins w:id="644" w:author="Susan Carey" w:date="2017-12-16T11:19:00Z">
        <w:r w:rsidR="007F2406">
          <w:t xml:space="preserve">when the stimuli are texforms (Long </w:t>
        </w:r>
        <w:del w:id="645" w:author="Long, Bria Lorelle" w:date="2017-12-18T15:49:00Z">
          <w:r w:rsidR="007F2406" w:rsidDel="00BC1563">
            <w:delText xml:space="preserve">et al., ref., </w:delText>
          </w:r>
        </w:del>
      </w:ins>
      <w:ins w:id="646" w:author="Long, Bria Lorelle" w:date="2017-12-18T15:49:00Z">
        <w:r w:rsidR="00BC1563">
          <w:t>&amp; Konkle, 2017</w:t>
        </w:r>
      </w:ins>
      <w:commentRangeStart w:id="647"/>
      <w:ins w:id="648" w:author="Susan Carey" w:date="2017-12-16T11:19:00Z">
        <w:del w:id="649" w:author="Long, Bria Lorelle" w:date="2018-01-17T09:34:00Z">
          <w:r w:rsidR="007F2406" w:rsidDel="0000778B">
            <w:delText xml:space="preserve">see </w:delText>
          </w:r>
        </w:del>
      </w:ins>
      <w:ins w:id="650" w:author="Susan Carey" w:date="2017-12-16T11:17:00Z">
        <w:del w:id="651" w:author="Long, Bria Lorelle" w:date="2018-01-17T09:34:00Z">
          <w:r w:rsidR="00CE7C3F" w:rsidDel="0000778B">
            <w:delText xml:space="preserve"> </w:delText>
          </w:r>
        </w:del>
      </w:ins>
      <w:commentRangeEnd w:id="647"/>
      <w:del w:id="652" w:author="Long, Bria Lorelle" w:date="2018-02-05T17:37:00Z">
        <w:r w:rsidR="009C2666" w:rsidDel="00530645">
          <w:rPr>
            <w:rStyle w:val="CommentReference"/>
          </w:rPr>
          <w:commentReference w:id="647"/>
        </w:r>
      </w:del>
      <w:ins w:id="653" w:author="Long, Bria Lorelle" w:date="2018-01-17T09:34:00Z">
        <w:r w:rsidR="0000778B">
          <w:t xml:space="preserve">). </w:t>
        </w:r>
      </w:ins>
      <w:ins w:id="654" w:author="Susan Carey" w:date="2017-12-16T11:19:00Z">
        <w:del w:id="655" w:author="Long, Bria Lorelle" w:date="2018-01-17T09:34:00Z">
          <w:r w:rsidR="007F2406" w:rsidDel="0000778B">
            <w:delText>Appendix).</w:delText>
          </w:r>
        </w:del>
      </w:ins>
      <w:ins w:id="656" w:author="Long, Bria Lorelle" w:date="2017-12-19T13:39:00Z">
        <w:r w:rsidR="00474BAA">
          <w:t>Further</w:t>
        </w:r>
      </w:ins>
      <w:ins w:id="657" w:author="Long, Bria Lorelle" w:date="2018-01-07T11:43:00Z">
        <w:r w:rsidR="00E42245">
          <w:t>more,</w:t>
        </w:r>
      </w:ins>
      <w:ins w:id="658" w:author="Long, Bria Lorelle" w:date="2017-12-19T13:39:00Z">
        <w:r w:rsidR="00474BAA">
          <w:t xml:space="preserve"> brief training with novel objects that do </w:t>
        </w:r>
        <w:r w:rsidR="00474BAA" w:rsidRPr="000B0EDA">
          <w:rPr>
            <w:i/>
          </w:rPr>
          <w:t>not</w:t>
        </w:r>
        <w:r w:rsidR="00474BAA">
          <w:t xml:space="preserve"> differ in mid-level features (but </w:t>
        </w:r>
      </w:ins>
      <w:ins w:id="659" w:author="mariko.moher@williams.edu" w:date="2018-01-20T15:21:00Z">
        <w:r w:rsidR="009C2666">
          <w:t xml:space="preserve">do </w:t>
        </w:r>
      </w:ins>
      <w:ins w:id="660" w:author="Long, Bria Lorelle" w:date="2017-12-19T13:39:00Z">
        <w:r w:rsidR="00474BAA">
          <w:t>differ in real-world size) does not induce a Size-Stroop effect (Konkle &amp; Oliva, 2012</w:t>
        </w:r>
      </w:ins>
      <w:ins w:id="661" w:author="Long, Bria Lorelle" w:date="2018-01-17T09:34:00Z">
        <w:r w:rsidR="0000778B">
          <w:t>b</w:t>
        </w:r>
      </w:ins>
      <w:ins w:id="662" w:author="Long, Bria Lorelle" w:date="2017-12-19T13:39:00Z">
        <w:r w:rsidR="00474BAA">
          <w:t>)</w:t>
        </w:r>
        <w:r w:rsidR="00E42245">
          <w:t xml:space="preserve">, </w:t>
        </w:r>
      </w:ins>
      <w:ins w:id="663" w:author="Long, Bria Lorelle" w:date="2018-01-07T11:43:00Z">
        <w:r w:rsidR="00E42245">
          <w:t xml:space="preserve">further </w:t>
        </w:r>
      </w:ins>
      <w:ins w:id="664" w:author="Long, Bria Lorelle" w:date="2018-01-17T09:34:00Z">
        <w:r w:rsidR="0000778B">
          <w:t>suggesting</w:t>
        </w:r>
      </w:ins>
      <w:ins w:id="665" w:author="Long, Bria Lorelle" w:date="2018-01-07T11:43:00Z">
        <w:r w:rsidR="00E42245">
          <w:t xml:space="preserve"> </w:t>
        </w:r>
      </w:ins>
      <w:ins w:id="666" w:author="Long, Bria Lorelle" w:date="2018-01-17T09:34:00Z">
        <w:r w:rsidR="0000778B">
          <w:t xml:space="preserve">that </w:t>
        </w:r>
      </w:ins>
      <w:ins w:id="667" w:author="Long, Bria Lorelle" w:date="2018-01-07T11:43:00Z">
        <w:r w:rsidR="00E42245">
          <w:t xml:space="preserve">mid-level features </w:t>
        </w:r>
      </w:ins>
      <w:ins w:id="668" w:author="Long, Bria Lorelle" w:date="2018-01-17T09:34:00Z">
        <w:r w:rsidR="0000778B">
          <w:t>play an important role in</w:t>
        </w:r>
      </w:ins>
      <w:ins w:id="669" w:author="Long, Bria Lorelle" w:date="2018-01-07T11:43:00Z">
        <w:r w:rsidR="00E42245">
          <w:t xml:space="preserve"> real-world size computations.</w:t>
        </w:r>
      </w:ins>
    </w:p>
    <w:p w14:paraId="46A6AE95" w14:textId="669283A2" w:rsidR="007F2406" w:rsidRDefault="007F2406" w:rsidP="00F35E3B">
      <w:pPr>
        <w:spacing w:line="480" w:lineRule="auto"/>
        <w:ind w:firstLine="720"/>
        <w:rPr>
          <w:ins w:id="670" w:author="Susan Carey" w:date="2017-12-16T11:24:00Z"/>
        </w:rPr>
      </w:pPr>
      <w:ins w:id="671" w:author="Susan Carey" w:date="2017-12-16T11:20:00Z">
        <w:del w:id="672" w:author="mariko.moher@williams.edu" w:date="2018-01-20T15:38:00Z">
          <w:r w:rsidDel="00A11E71">
            <w:delText>An obvious</w:delText>
          </w:r>
        </w:del>
      </w:ins>
      <w:ins w:id="673" w:author="mariko.moher@williams.edu" w:date="2018-01-20T15:38:00Z">
        <w:r w:rsidR="00A11E71">
          <w:t>Thus, one</w:t>
        </w:r>
      </w:ins>
      <w:ins w:id="674" w:author="Susan Carey" w:date="2017-12-16T11:20:00Z">
        <w:r>
          <w:t xml:space="preserve"> empirical route for evaluating whether preschoolers</w:t>
        </w:r>
      </w:ins>
      <w:ins w:id="675" w:author="Long, Bria Lorelle" w:date="2018-02-05T17:37:00Z">
        <w:r w:rsidR="00530645">
          <w:t xml:space="preserve">’ visual systems </w:t>
        </w:r>
      </w:ins>
      <w:ins w:id="676" w:author="Susan Carey" w:date="2017-12-16T11:20:00Z">
        <w:del w:id="677" w:author="Long, Bria Lorelle" w:date="2018-02-05T17:37:00Z">
          <w:r w:rsidDel="00530645">
            <w:delText xml:space="preserve"> </w:delText>
          </w:r>
        </w:del>
      </w:ins>
      <w:ins w:id="678" w:author="Susan Carey" w:date="2017-12-17T11:41:00Z">
        <w:del w:id="679" w:author="mariko.moher@williams.edu" w:date="2018-01-20T15:21:00Z">
          <w:r w:rsidR="00CF3A1F" w:rsidDel="009C2666">
            <w:delText xml:space="preserve">also </w:delText>
          </w:r>
        </w:del>
        <w:r w:rsidR="00CF3A1F">
          <w:t>have</w:t>
        </w:r>
      </w:ins>
      <w:ins w:id="680" w:author="mariko.moher@williams.edu" w:date="2018-01-20T15:21:00Z">
        <w:r w:rsidR="009C2666">
          <w:t xml:space="preserve"> also</w:t>
        </w:r>
      </w:ins>
      <w:ins w:id="681" w:author="Susan Carey" w:date="2017-12-17T11:41:00Z">
        <w:r w:rsidR="00CF3A1F">
          <w:t xml:space="preserve"> identified </w:t>
        </w:r>
      </w:ins>
      <w:ins w:id="682" w:author="Long, Bria Lorelle" w:date="2017-12-18T15:49:00Z">
        <w:r w:rsidR="00BC1563">
          <w:t xml:space="preserve">the </w:t>
        </w:r>
      </w:ins>
      <w:ins w:id="683" w:author="Susan Carey" w:date="2017-12-17T11:41:00Z">
        <w:r w:rsidR="00CF3A1F">
          <w:t xml:space="preserve">mid-level perceptual features that distinguish </w:t>
        </w:r>
        <w:del w:id="684" w:author="Long, Bria Lorelle" w:date="2018-01-17T09:34:00Z">
          <w:r w:rsidR="00CF3A1F" w:rsidDel="0000778B">
            <w:delText>large</w:delText>
          </w:r>
        </w:del>
      </w:ins>
      <w:ins w:id="685" w:author="Long, Bria Lorelle" w:date="2018-01-17T09:34:00Z">
        <w:r w:rsidR="0000778B">
          <w:t>big</w:t>
        </w:r>
      </w:ins>
      <w:ins w:id="686" w:author="Susan Carey" w:date="2017-12-17T11:41:00Z">
        <w:r w:rsidR="00CF3A1F">
          <w:t xml:space="preserve"> and small objects</w:t>
        </w:r>
      </w:ins>
      <w:ins w:id="687" w:author="Long, Bria Lorelle" w:date="2018-01-17T09:34:00Z">
        <w:r w:rsidR="0000778B">
          <w:t xml:space="preserve"> (</w:t>
        </w:r>
      </w:ins>
      <w:ins w:id="688" w:author="Susan Carey" w:date="2017-12-17T11:41:00Z">
        <w:del w:id="689" w:author="Long, Bria Lorelle" w:date="2018-01-17T09:34:00Z">
          <w:r w:rsidR="00CF3A1F" w:rsidDel="0000778B">
            <w:delText xml:space="preserve">, </w:delText>
          </w:r>
        </w:del>
        <w:r w:rsidR="00CF3A1F">
          <w:t>as classes</w:t>
        </w:r>
        <w:del w:id="690" w:author="Long, Bria Lorelle" w:date="2018-01-17T09:35:00Z">
          <w:r w:rsidR="00CF3A1F" w:rsidDel="0000778B">
            <w:delText>,</w:delText>
          </w:r>
        </w:del>
      </w:ins>
      <w:ins w:id="691" w:author="Long, Bria Lorelle" w:date="2018-01-17T09:35:00Z">
        <w:r w:rsidR="0000778B">
          <w:t>)</w:t>
        </w:r>
      </w:ins>
      <w:ins w:id="692" w:author="Susan Carey" w:date="2017-12-17T11:41:00Z">
        <w:r w:rsidR="00CF3A1F">
          <w:t xml:space="preserve"> </w:t>
        </w:r>
      </w:ins>
      <w:ins w:id="693" w:author="Susan Carey" w:date="2017-12-16T11:20:00Z">
        <w:r>
          <w:t>would be to see</w:t>
        </w:r>
      </w:ins>
      <w:ins w:id="694" w:author="Long, Bria Lorelle" w:date="2017-12-19T13:40:00Z">
        <w:r w:rsidR="00474BAA">
          <w:t xml:space="preserve"> if</w:t>
        </w:r>
      </w:ins>
      <w:ins w:id="695" w:author="Susan Carey" w:date="2017-12-16T11:20:00Z">
        <w:r>
          <w:t xml:space="preserve"> </w:t>
        </w:r>
      </w:ins>
      <w:ins w:id="696" w:author="Susan Carey" w:date="2017-12-16T11:21:00Z">
        <w:r>
          <w:t>children show</w:t>
        </w:r>
      </w:ins>
      <w:ins w:id="697" w:author="Susan Carey" w:date="2017-12-16T11:20:00Z">
        <w:r>
          <w:t xml:space="preserve"> the </w:t>
        </w:r>
      </w:ins>
      <w:ins w:id="698" w:author="Long, Bria Lorelle" w:date="2017-12-18T15:49:00Z">
        <w:r w:rsidR="00BC1563">
          <w:t>visual search advantage</w:t>
        </w:r>
        <w:del w:id="699" w:author="mariko.moher@williams.edu" w:date="2018-01-22T12:55:00Z">
          <w:r w:rsidR="00BC1563" w:rsidDel="00756F25">
            <w:delText>s</w:delText>
          </w:r>
        </w:del>
        <w:r w:rsidR="00BC1563">
          <w:t xml:space="preserve"> and </w:t>
        </w:r>
      </w:ins>
      <w:ins w:id="700" w:author="Susan Carey" w:date="2017-12-16T11:20:00Z">
        <w:r>
          <w:t>Size-Stroop effect</w:t>
        </w:r>
      </w:ins>
      <w:ins w:id="701" w:author="Long, Bria Lorelle" w:date="2017-12-18T15:50:00Z">
        <w:r w:rsidR="00BC1563">
          <w:t xml:space="preserve"> </w:t>
        </w:r>
      </w:ins>
      <w:ins w:id="702" w:author="Susan Carey" w:date="2017-12-16T11:20:00Z">
        <w:del w:id="703" w:author="Long, Bria Lorelle" w:date="2017-12-18T15:50:00Z">
          <w:r w:rsidDel="00BC1563">
            <w:delText>,</w:delText>
          </w:r>
        </w:del>
      </w:ins>
      <w:ins w:id="704" w:author="Susan Carey" w:date="2017-12-16T11:21:00Z">
        <w:del w:id="705" w:author="Long, Bria Lorelle" w:date="2017-12-18T15:50:00Z">
          <w:r w:rsidDel="00BC1563">
            <w:delText xml:space="preserve"> as well as the search advantage when distractors are of a different size from the target, </w:delText>
          </w:r>
        </w:del>
      </w:ins>
      <w:ins w:id="706" w:author="Susan Carey" w:date="2017-12-16T11:22:00Z">
        <w:del w:id="707" w:author="Long, Bria Lorelle" w:date="2017-12-18T15:50:00Z">
          <w:r w:rsidDel="00BC1563">
            <w:delText xml:space="preserve"> </w:delText>
          </w:r>
        </w:del>
        <w:del w:id="708" w:author="Long, Bria Lorelle" w:date="2017-12-18T15:56:00Z">
          <w:r w:rsidDel="00274B84">
            <w:delText xml:space="preserve">when </w:delText>
          </w:r>
        </w:del>
        <w:del w:id="709" w:author="Long, Bria Lorelle" w:date="2017-12-18T15:50:00Z">
          <w:r w:rsidDel="00BC1563">
            <w:delText xml:space="preserve">the </w:delText>
          </w:r>
        </w:del>
        <w:del w:id="710" w:author="Long, Bria Lorelle" w:date="2017-12-18T15:56:00Z">
          <w:r w:rsidDel="00274B84">
            <w:delText>stimuli are</w:delText>
          </w:r>
        </w:del>
      </w:ins>
      <w:ins w:id="711" w:author="Long, Bria Lorelle" w:date="2017-12-18T15:56:00Z">
        <w:r w:rsidR="00274B84">
          <w:t>with</w:t>
        </w:r>
      </w:ins>
      <w:ins w:id="712" w:author="Susan Carey" w:date="2017-12-16T11:22:00Z">
        <w:r>
          <w:t xml:space="preserve"> unreco</w:t>
        </w:r>
        <w:r w:rsidR="00CF3A1F">
          <w:t>gnizable texforms.  Unfortunately</w:t>
        </w:r>
      </w:ins>
      <w:ins w:id="713" w:author="Long, Bria Lorelle" w:date="2017-12-18T15:50:00Z">
        <w:r w:rsidR="00BC1563">
          <w:t>—</w:t>
        </w:r>
      </w:ins>
      <w:ins w:id="714" w:author="Susan Carey" w:date="2017-12-16T11:22:00Z">
        <w:del w:id="715" w:author="Long, Bria Lorelle" w:date="2017-12-18T15:50:00Z">
          <w:r w:rsidDel="00BC1563">
            <w:delText xml:space="preserve">, </w:delText>
          </w:r>
        </w:del>
        <w:r>
          <w:t>as</w:t>
        </w:r>
      </w:ins>
      <w:ins w:id="716" w:author="Susan Carey" w:date="2017-12-16T11:23:00Z">
        <w:r>
          <w:t xml:space="preserve"> might be predicted by the </w:t>
        </w:r>
      </w:ins>
      <w:ins w:id="717" w:author="Susan Carey" w:date="2017-12-16T11:22:00Z">
        <w:r>
          <w:t xml:space="preserve">fact that children rarely completed these studies </w:t>
        </w:r>
        <w:del w:id="718" w:author="Long, Bria Lorelle" w:date="2017-12-18T15:50:00Z">
          <w:r w:rsidDel="00BC1563">
            <w:delText>even when the stimuli were</w:delText>
          </w:r>
        </w:del>
      </w:ins>
      <w:ins w:id="719" w:author="Long, Bria Lorelle" w:date="2017-12-18T15:50:00Z">
        <w:r w:rsidR="00BC1563">
          <w:t>with</w:t>
        </w:r>
      </w:ins>
      <w:ins w:id="720" w:author="Susan Carey" w:date="2017-12-16T11:22:00Z">
        <w:r>
          <w:t xml:space="preserve"> recognizable</w:t>
        </w:r>
      </w:ins>
      <w:ins w:id="721" w:author="Long, Bria Lorelle" w:date="2017-12-18T15:50:00Z">
        <w:r w:rsidR="00BC1563">
          <w:t xml:space="preserve"> </w:t>
        </w:r>
      </w:ins>
      <w:ins w:id="722" w:author="Long, Bria Lorelle" w:date="2017-12-18T15:51:00Z">
        <w:r w:rsidR="00274B84">
          <w:t>objects</w:t>
        </w:r>
      </w:ins>
      <w:ins w:id="723" w:author="Long, Bria Lorelle" w:date="2017-12-18T15:50:00Z">
        <w:r w:rsidR="00BC1563">
          <w:t xml:space="preserve"> —</w:t>
        </w:r>
      </w:ins>
      <w:ins w:id="724" w:author="Susan Carey" w:date="2017-12-16T11:22:00Z">
        <w:del w:id="725" w:author="Long, Bria Lorelle" w:date="2017-12-18T15:50:00Z">
          <w:r w:rsidDel="00BC1563">
            <w:delText xml:space="preserve">, </w:delText>
          </w:r>
        </w:del>
      </w:ins>
      <w:ins w:id="726" w:author="Susan Carey" w:date="2017-12-16T11:23:00Z">
        <w:r>
          <w:t xml:space="preserve">pilot studies showed that children would not sit through </w:t>
        </w:r>
        <w:del w:id="727" w:author="Long, Bria Lorelle" w:date="2017-12-18T15:51:00Z">
          <w:r w:rsidDel="00274B84">
            <w:delText xml:space="preserve">either </w:delText>
          </w:r>
        </w:del>
        <w:r>
          <w:t>paradigm</w:t>
        </w:r>
      </w:ins>
      <w:ins w:id="728" w:author="Long, Bria Lorelle" w:date="2017-12-18T15:51:00Z">
        <w:r w:rsidR="00274B84">
          <w:t>s</w:t>
        </w:r>
      </w:ins>
      <w:ins w:id="729" w:author="Susan Carey" w:date="2017-12-16T11:23:00Z">
        <w:r>
          <w:t xml:space="preserve"> when </w:t>
        </w:r>
        <w:del w:id="730" w:author="Long, Bria Lorelle" w:date="2017-12-18T15:51:00Z">
          <w:r w:rsidDel="00274B84">
            <w:delText xml:space="preserve">the </w:delText>
          </w:r>
        </w:del>
        <w:r>
          <w:t xml:space="preserve">stimuli were meaningless </w:t>
        </w:r>
      </w:ins>
      <w:ins w:id="731" w:author="Long, Bria Lorelle" w:date="2017-12-18T15:51:00Z">
        <w:del w:id="732" w:author="mariko.moher@williams.edu" w:date="2018-01-20T15:38:00Z">
          <w:r w:rsidR="00274B84" w:rsidDel="00A11E71">
            <w:delText xml:space="preserve">texture-y </w:delText>
          </w:r>
        </w:del>
      </w:ins>
      <w:ins w:id="733" w:author="Susan Carey" w:date="2017-12-16T11:23:00Z">
        <w:del w:id="734" w:author="Long, Bria Lorelle" w:date="2017-12-18T15:51:00Z">
          <w:r w:rsidDel="00274B84">
            <w:delText xml:space="preserve">complex </w:delText>
          </w:r>
        </w:del>
        <w:r>
          <w:t xml:space="preserve">blobs.  </w:t>
        </w:r>
      </w:ins>
    </w:p>
    <w:p w14:paraId="32DB53BE" w14:textId="6DD4A261" w:rsidR="00CF3A1F" w:rsidRPr="00E4312B" w:rsidRDefault="007F2406">
      <w:pPr>
        <w:spacing w:line="480" w:lineRule="auto"/>
        <w:ind w:firstLine="720"/>
        <w:rPr>
          <w:ins w:id="735" w:author="Susan Carey" w:date="2017-12-17T11:45:00Z"/>
          <w:rFonts w:ascii="Cambria" w:eastAsia="Times New Roman" w:hAnsi="Cambria" w:cs="Arial"/>
          <w:color w:val="222222"/>
          <w:shd w:val="clear" w:color="auto" w:fill="FFFFFF"/>
          <w:rPrChange w:id="736" w:author="Long, Bria Lorelle" w:date="2017-12-19T13:42:00Z">
            <w:rPr>
              <w:ins w:id="737" w:author="Susan Carey" w:date="2017-12-17T11:45:00Z"/>
            </w:rPr>
          </w:rPrChange>
        </w:rPr>
      </w:pPr>
      <w:ins w:id="738" w:author="Susan Carey" w:date="2017-12-16T11:24:00Z">
        <w:r>
          <w:t>Here</w:t>
        </w:r>
      </w:ins>
      <w:ins w:id="739" w:author="Long, Bria Lorelle" w:date="2017-12-18T15:51:00Z">
        <w:r w:rsidR="00274B84">
          <w:t xml:space="preserve">, </w:t>
        </w:r>
      </w:ins>
      <w:ins w:id="740" w:author="Susan Carey" w:date="2017-12-16T11:24:00Z">
        <w:del w:id="741" w:author="Long, Bria Lorelle" w:date="2017-12-18T15:51:00Z">
          <w:r w:rsidDel="00274B84">
            <w:delText xml:space="preserve"> </w:delText>
          </w:r>
        </w:del>
        <w:r>
          <w:t xml:space="preserve">we take advantage of </w:t>
        </w:r>
      </w:ins>
      <w:ins w:id="742" w:author="Susan Carey" w:date="2017-12-17T11:43:00Z">
        <w:r w:rsidR="00CF3A1F">
          <w:t xml:space="preserve">display </w:t>
        </w:r>
      </w:ins>
      <w:ins w:id="743" w:author="Susan Carey" w:date="2017-12-16T11:24:00Z">
        <w:r>
          <w:t xml:space="preserve">item effects to bring indirect evidence to bear on the question of whether similar computational mechanisms </w:t>
        </w:r>
      </w:ins>
      <w:ins w:id="744" w:author="Susan Carey" w:date="2017-12-16T11:26:00Z">
        <w:r>
          <w:t xml:space="preserve">underlie the </w:t>
        </w:r>
      </w:ins>
      <w:ins w:id="745" w:author="Long, Bria Lorelle" w:date="2018-01-07T11:44:00Z">
        <w:r w:rsidR="00E42245">
          <w:t>Size-</w:t>
        </w:r>
      </w:ins>
      <w:ins w:id="746" w:author="Susan Carey" w:date="2017-12-16T11:26:00Z">
        <w:r>
          <w:t>Stroop</w:t>
        </w:r>
      </w:ins>
      <w:ins w:id="747" w:author="Long, Bria Lorelle" w:date="2018-01-07T11:44:00Z">
        <w:r w:rsidR="00E42245">
          <w:t xml:space="preserve"> </w:t>
        </w:r>
      </w:ins>
      <w:ins w:id="748" w:author="Susan Carey" w:date="2017-12-16T11:26:00Z">
        <w:del w:id="749" w:author="Long, Bria Lorelle" w:date="2018-01-07T11:44:00Z">
          <w:r w:rsidDel="00E42245">
            <w:delText>-</w:delText>
          </w:r>
        </w:del>
        <w:r>
          <w:t>effect for</w:t>
        </w:r>
      </w:ins>
      <w:ins w:id="750" w:author="Susan Carey" w:date="2017-12-16T11:24:00Z">
        <w:r>
          <w:t xml:space="preserve"> preschoolers and for adults</w:t>
        </w:r>
      </w:ins>
      <w:ins w:id="751" w:author="Susan Carey" w:date="2017-12-16T11:26:00Z">
        <w:r>
          <w:t xml:space="preserve">.  </w:t>
        </w:r>
        <w:r w:rsidR="00CF3A1F">
          <w:t>T</w:t>
        </w:r>
        <w:r>
          <w:t xml:space="preserve">he same pairs of </w:t>
        </w:r>
        <w:del w:id="752" w:author="Long, Bria Lorelle" w:date="2018-01-17T09:35:00Z">
          <w:r w:rsidDel="00943F2C">
            <w:delText>items</w:delText>
          </w:r>
        </w:del>
      </w:ins>
      <w:ins w:id="753" w:author="Long, Bria Lorelle" w:date="2018-01-17T09:35:00Z">
        <w:r w:rsidR="00943F2C">
          <w:t>images</w:t>
        </w:r>
      </w:ins>
      <w:ins w:id="754" w:author="Susan Carey" w:date="2017-12-16T11:26:00Z">
        <w:r>
          <w:t xml:space="preserve"> were used in </w:t>
        </w:r>
        <w:del w:id="755" w:author="Long, Bria Lorelle" w:date="2018-01-17T09:35:00Z">
          <w:r w:rsidDel="00943F2C">
            <w:delText>an</w:delText>
          </w:r>
        </w:del>
      </w:ins>
      <w:ins w:id="756" w:author="Long, Bria Lorelle" w:date="2018-01-17T09:35:00Z">
        <w:r w:rsidR="00943F2C">
          <w:t>an</w:t>
        </w:r>
      </w:ins>
      <w:ins w:id="757" w:author="Susan Carey" w:date="2017-12-16T11:26:00Z">
        <w:r>
          <w:t xml:space="preserve"> adult study (</w:t>
        </w:r>
        <w:del w:id="758" w:author="Long, Bria Lorelle" w:date="2017-12-18T15:51:00Z">
          <w:r w:rsidDel="00274B84">
            <w:delText>ref</w:delText>
          </w:r>
        </w:del>
      </w:ins>
      <w:ins w:id="759" w:author="Long, Bria Lorelle" w:date="2017-12-18T15:51:00Z">
        <w:r w:rsidR="00274B84">
          <w:t>Konkle &amp; Oliva, 2012</w:t>
        </w:r>
      </w:ins>
      <w:ins w:id="760" w:author="Long, Bria Lorelle" w:date="2018-01-17T09:35:00Z">
        <w:r w:rsidR="00943F2C">
          <w:t>b</w:t>
        </w:r>
      </w:ins>
      <w:ins w:id="761" w:author="Susan Carey" w:date="2017-12-16T11:26:00Z">
        <w:r>
          <w:t xml:space="preserve">) and in Experiments 1 and 2, </w:t>
        </w:r>
      </w:ins>
      <w:ins w:id="762" w:author="Susan Carey" w:date="2017-12-17T11:43:00Z">
        <w:r w:rsidR="00CF3A1F">
          <w:t xml:space="preserve">and there was </w:t>
        </w:r>
        <w:del w:id="763" w:author="Long, Bria Lorelle" w:date="2017-12-18T15:52:00Z">
          <w:r w:rsidR="00CF3A1F" w:rsidDel="00274B84">
            <w:delText xml:space="preserve">great </w:delText>
          </w:r>
        </w:del>
        <w:r w:rsidR="00CF3A1F">
          <w:t xml:space="preserve">variability in the magnitude of the Size-Stroop effect across different </w:t>
        </w:r>
        <w:del w:id="764" w:author="Long, Bria Lorelle" w:date="2017-12-18T15:52:00Z">
          <w:r w:rsidR="00CF3A1F" w:rsidDel="00274B84">
            <w:delText>item</w:delText>
          </w:r>
        </w:del>
      </w:ins>
      <w:ins w:id="765" w:author="Long, Bria Lorelle" w:date="2017-12-18T15:52:00Z">
        <w:r w:rsidR="00274B84">
          <w:t>display</w:t>
        </w:r>
      </w:ins>
      <w:ins w:id="766" w:author="Susan Carey" w:date="2017-12-17T11:43:00Z">
        <w:r w:rsidR="00CF3A1F">
          <w:t xml:space="preserve"> pairs</w:t>
        </w:r>
      </w:ins>
      <w:ins w:id="767" w:author="mariko.moher@williams.edu" w:date="2018-01-22T12:58:00Z">
        <w:r w:rsidR="00756F25">
          <w:t xml:space="preserve"> – that is, </w:t>
        </w:r>
      </w:ins>
      <w:ins w:id="768" w:author="Susan Carey" w:date="2017-12-17T11:43:00Z">
        <w:r w:rsidR="00CF3A1F">
          <w:t xml:space="preserve"> </w:t>
        </w:r>
      </w:ins>
      <w:ins w:id="769" w:author="mariko.moher@williams.edu" w:date="2018-01-22T12:59:00Z">
        <w:r w:rsidR="00756F25">
          <w:t xml:space="preserve">some display pairs elicited much larger Size-Stroop effects than others, for both </w:t>
        </w:r>
      </w:ins>
      <w:ins w:id="770" w:author="Susan Carey" w:date="2017-12-17T11:43:00Z">
        <w:del w:id="771" w:author="Long, Bria Lorelle" w:date="2017-12-18T15:52:00Z">
          <w:r w:rsidR="00CF3A1F" w:rsidDel="00274B84">
            <w:delText>both in the</w:delText>
          </w:r>
        </w:del>
      </w:ins>
      <w:ins w:id="772" w:author="Long, Bria Lorelle" w:date="2017-12-18T15:52:00Z">
        <w:del w:id="773" w:author="mariko.moher@williams.edu" w:date="2018-01-22T12:59:00Z">
          <w:r w:rsidR="00274B84" w:rsidDel="00756F25">
            <w:delText>both in</w:delText>
          </w:r>
        </w:del>
      </w:ins>
      <w:ins w:id="774" w:author="Susan Carey" w:date="2017-12-17T11:43:00Z">
        <w:del w:id="775" w:author="mariko.moher@williams.edu" w:date="2018-01-22T12:59:00Z">
          <w:r w:rsidR="00CF3A1F" w:rsidDel="00756F25">
            <w:delText xml:space="preserve"> </w:delText>
          </w:r>
        </w:del>
        <w:r w:rsidR="00CF3A1F">
          <w:t>children</w:t>
        </w:r>
      </w:ins>
      <w:ins w:id="776" w:author="Susan Carey" w:date="2017-12-17T11:44:00Z">
        <w:del w:id="777" w:author="Long, Bria Lorelle" w:date="2018-01-17T09:35:00Z">
          <w:r w:rsidR="00CF3A1F" w:rsidDel="00943F2C">
            <w:delText>’s</w:delText>
          </w:r>
        </w:del>
        <w:r w:rsidR="00CF3A1F">
          <w:t xml:space="preserve"> </w:t>
        </w:r>
        <w:del w:id="778" w:author="Long, Bria Lorelle" w:date="2017-12-18T15:52:00Z">
          <w:r w:rsidR="00CF3A1F" w:rsidDel="00274B84">
            <w:delText xml:space="preserve">data </w:delText>
          </w:r>
        </w:del>
        <w:r w:rsidR="00CF3A1F">
          <w:t xml:space="preserve">and </w:t>
        </w:r>
        <w:del w:id="779" w:author="mariko.moher@williams.edu" w:date="2018-01-22T12:59:00Z">
          <w:r w:rsidR="00CF3A1F" w:rsidDel="00756F25">
            <w:delText xml:space="preserve">in </w:delText>
          </w:r>
        </w:del>
        <w:del w:id="780" w:author="Long, Bria Lorelle" w:date="2017-12-18T15:52:00Z">
          <w:r w:rsidR="00CF3A1F" w:rsidDel="00274B84">
            <w:delText xml:space="preserve">the </w:delText>
          </w:r>
        </w:del>
        <w:r w:rsidR="00CF3A1F">
          <w:t>adult</w:t>
        </w:r>
      </w:ins>
      <w:ins w:id="781" w:author="Long, Bria Lorelle" w:date="2017-12-18T15:52:00Z">
        <w:r w:rsidR="00274B84">
          <w:t>s</w:t>
        </w:r>
      </w:ins>
      <w:ins w:id="782" w:author="Susan Carey" w:date="2017-12-17T11:44:00Z">
        <w:del w:id="783" w:author="Long, Bria Lorelle" w:date="2017-12-18T15:52:00Z">
          <w:r w:rsidR="00CF3A1F" w:rsidDel="00274B84">
            <w:delText xml:space="preserve"> dat</w:delText>
          </w:r>
        </w:del>
        <w:del w:id="784" w:author="Long, Bria Lorelle" w:date="2017-12-18T15:51:00Z">
          <w:r w:rsidR="00CF3A1F" w:rsidDel="00274B84">
            <w:delText>e</w:delText>
          </w:r>
        </w:del>
        <w:r w:rsidR="00CF3A1F">
          <w:t xml:space="preserve">.  </w:t>
        </w:r>
        <w:del w:id="785" w:author="mariko.moher@williams.edu" w:date="2018-01-22T12:59:00Z">
          <w:r w:rsidR="00CF3A1F" w:rsidDel="00756F25">
            <w:delText>That i</w:delText>
          </w:r>
        </w:del>
      </w:ins>
      <w:ins w:id="786" w:author="Long, Bria Lorelle" w:date="2018-01-17T09:36:00Z">
        <w:del w:id="787" w:author="mariko.moher@williams.edu" w:date="2018-01-22T12:59:00Z">
          <w:r w:rsidR="006A7297" w:rsidDel="00756F25">
            <w:delText xml:space="preserve">s, </w:delText>
          </w:r>
        </w:del>
      </w:ins>
      <w:ins w:id="788" w:author="Susan Carey" w:date="2017-12-17T11:44:00Z">
        <w:del w:id="789" w:author="mariko.moher@williams.edu" w:date="2018-01-22T12:59:00Z">
          <w:r w:rsidR="00CF3A1F" w:rsidDel="00756F25">
            <w:delText xml:space="preserve">s, at both ages, </w:delText>
          </w:r>
        </w:del>
      </w:ins>
      <w:ins w:id="790" w:author="Susan Carey" w:date="2017-12-16T11:28:00Z">
        <w:del w:id="791" w:author="mariko.moher@williams.edu" w:date="2018-01-22T12:58:00Z">
          <w:r w:rsidR="00893C4E" w:rsidDel="00756F25">
            <w:delText>some item</w:delText>
          </w:r>
        </w:del>
      </w:ins>
      <w:ins w:id="792" w:author="Long, Bria Lorelle" w:date="2017-12-18T15:52:00Z">
        <w:del w:id="793" w:author="mariko.moher@williams.edu" w:date="2018-01-22T12:58:00Z">
          <w:r w:rsidR="00274B84" w:rsidDel="00756F25">
            <w:delText>display</w:delText>
          </w:r>
        </w:del>
      </w:ins>
      <w:ins w:id="794" w:author="Susan Carey" w:date="2017-12-16T11:28:00Z">
        <w:del w:id="795" w:author="mariko.moher@williams.edu" w:date="2018-01-22T12:58:00Z">
          <w:r w:rsidR="00893C4E" w:rsidDel="00756F25">
            <w:delText xml:space="preserve"> pairs elicit</w:delText>
          </w:r>
        </w:del>
      </w:ins>
      <w:ins w:id="796" w:author="Long, Bria Lorelle" w:date="2017-12-18T15:52:00Z">
        <w:del w:id="797" w:author="mariko.moher@williams.edu" w:date="2018-01-22T12:58:00Z">
          <w:r w:rsidR="00274B84" w:rsidDel="00756F25">
            <w:delText>ed</w:delText>
          </w:r>
        </w:del>
      </w:ins>
      <w:ins w:id="798" w:author="Susan Carey" w:date="2017-12-16T11:28:00Z">
        <w:del w:id="799" w:author="mariko.moher@williams.edu" w:date="2018-01-22T12:58:00Z">
          <w:r w:rsidR="00893C4E" w:rsidDel="00756F25">
            <w:delText xml:space="preserve"> much larger Size-Stroop effects than </w:delText>
          </w:r>
        </w:del>
      </w:ins>
      <w:ins w:id="800" w:author="Susan Carey" w:date="2017-12-17T11:44:00Z">
        <w:del w:id="801" w:author="mariko.moher@williams.edu" w:date="2018-01-22T12:58:00Z">
          <w:r w:rsidR="00CF3A1F" w:rsidDel="00756F25">
            <w:delText xml:space="preserve">do </w:delText>
          </w:r>
        </w:del>
      </w:ins>
      <w:ins w:id="802" w:author="Susan Carey" w:date="2017-12-16T11:28:00Z">
        <w:del w:id="803" w:author="mariko.moher@williams.edu" w:date="2018-01-22T12:58:00Z">
          <w:r w:rsidR="00893C4E" w:rsidDel="00756F25">
            <w:delText>others</w:delText>
          </w:r>
        </w:del>
      </w:ins>
      <w:ins w:id="804" w:author="Long, Bria Lorelle" w:date="2018-01-17T09:36:00Z">
        <w:del w:id="805" w:author="mariko.moher@williams.edu" w:date="2018-01-22T12:58:00Z">
          <w:r w:rsidR="006A7297" w:rsidDel="00756F25">
            <w:delText xml:space="preserve"> </w:delText>
          </w:r>
        </w:del>
        <w:del w:id="806" w:author="mariko.moher@williams.edu" w:date="2018-01-22T12:59:00Z">
          <w:r w:rsidR="006A7297" w:rsidDel="00756F25">
            <w:delText>in children and in adults</w:delText>
          </w:r>
        </w:del>
      </w:ins>
      <w:ins w:id="807" w:author="Susan Carey" w:date="2017-12-16T11:28:00Z">
        <w:del w:id="808" w:author="mariko.moher@williams.edu" w:date="2018-01-22T12:59:00Z">
          <w:r w:rsidR="00893C4E" w:rsidDel="00756F25">
            <w:delText>.</w:delText>
          </w:r>
        </w:del>
      </w:ins>
      <w:ins w:id="809" w:author="Susan Carey" w:date="2017-12-16T11:24:00Z">
        <w:del w:id="810" w:author="mariko.moher@williams.edu" w:date="2018-01-22T12:59:00Z">
          <w:r w:rsidDel="00756F25">
            <w:delText xml:space="preserve"> </w:delText>
          </w:r>
        </w:del>
      </w:ins>
      <w:ins w:id="811" w:author="Long, Bria Lorelle" w:date="2017-12-19T13:41:00Z">
        <w:del w:id="812" w:author="mariko.moher@williams.edu" w:date="2018-01-22T12:59:00Z">
          <w:r w:rsidR="00373178" w:rsidDel="00756F25">
            <w:delText xml:space="preserve"> </w:delText>
          </w:r>
        </w:del>
        <w:r w:rsidR="00373178">
          <w:t xml:space="preserve">This </w:t>
        </w:r>
      </w:ins>
      <w:ins w:id="813" w:author="Long, Bria Lorelle" w:date="2018-01-17T09:36:00Z">
        <w:r w:rsidR="006A7297">
          <w:t>could</w:t>
        </w:r>
      </w:ins>
      <w:ins w:id="814" w:author="Long, Bria Lorelle" w:date="2017-12-19T13:41:00Z">
        <w:r w:rsidR="00373178">
          <w:t xml:space="preserve"> be</w:t>
        </w:r>
        <w:del w:id="815" w:author="mariko.moher@williams.edu" w:date="2018-01-22T12:59:00Z">
          <w:r w:rsidR="00373178" w:rsidDel="00756F25">
            <w:delText xml:space="preserve"> due</w:delText>
          </w:r>
        </w:del>
        <w:r w:rsidR="00373178">
          <w:t xml:space="preserve">, in part, because certain objects </w:t>
        </w:r>
        <w:r w:rsidR="00373178" w:rsidRPr="0008787D">
          <w:rPr>
            <w:rFonts w:ascii="Cambria" w:eastAsia="Times New Roman" w:hAnsi="Cambria" w:cs="Arial"/>
            <w:color w:val="222222"/>
            <w:shd w:val="clear" w:color="auto" w:fill="FFFFFF"/>
          </w:rPr>
          <w:t xml:space="preserve">have perceptual features that are more or less </w:t>
        </w:r>
        <w:r w:rsidR="00373178">
          <w:rPr>
            <w:rFonts w:ascii="Cambria" w:eastAsia="Times New Roman" w:hAnsi="Cambria" w:cs="Arial"/>
            <w:color w:val="222222"/>
            <w:shd w:val="clear" w:color="auto" w:fill="FFFFFF"/>
          </w:rPr>
          <w:t xml:space="preserve">typical of big vs. small objects as classes (Long et al., 2016; Long &amp; Konkle, 2017). </w:t>
        </w:r>
        <w:r w:rsidR="00373178" w:rsidRPr="0008787D">
          <w:rPr>
            <w:rFonts w:ascii="Cambria" w:eastAsia="Times New Roman" w:hAnsi="Cambria" w:cs="Arial"/>
            <w:color w:val="222222"/>
            <w:shd w:val="clear" w:color="auto" w:fill="FFFFFF"/>
          </w:rPr>
          <w:t xml:space="preserve">Thus, </w:t>
        </w:r>
        <w:r w:rsidR="00373178">
          <w:rPr>
            <w:rFonts w:ascii="Cambria" w:eastAsia="Times New Roman" w:hAnsi="Cambria" w:cs="Arial"/>
            <w:color w:val="222222"/>
            <w:shd w:val="clear" w:color="auto" w:fill="FFFFFF"/>
          </w:rPr>
          <w:t xml:space="preserve">in a given pair of big and small objects, one or both of the depicted objects could have perceptual features </w:t>
        </w:r>
      </w:ins>
      <w:ins w:id="816" w:author="mariko.moher@williams.edu" w:date="2018-01-22T13:01:00Z">
        <w:r w:rsidR="00756F25">
          <w:rPr>
            <w:rFonts w:ascii="Cambria" w:eastAsia="Times New Roman" w:hAnsi="Cambria" w:cs="Arial"/>
            <w:color w:val="222222"/>
            <w:shd w:val="clear" w:color="auto" w:fill="FFFFFF"/>
          </w:rPr>
          <w:t xml:space="preserve">that </w:t>
        </w:r>
      </w:ins>
      <w:ins w:id="817" w:author="Long, Bria Lorelle" w:date="2017-12-19T13:41:00Z">
        <w:r w:rsidR="00373178">
          <w:rPr>
            <w:rFonts w:ascii="Cambria" w:eastAsia="Times New Roman" w:hAnsi="Cambria" w:cs="Arial"/>
            <w:color w:val="222222"/>
            <w:shd w:val="clear" w:color="auto" w:fill="FFFFFF"/>
          </w:rPr>
          <w:t xml:space="preserve">are </w:t>
        </w:r>
      </w:ins>
      <w:ins w:id="818" w:author="mariko.moher@williams.edu" w:date="2018-01-22T13:02:00Z">
        <w:r w:rsidR="00756F25">
          <w:rPr>
            <w:rFonts w:ascii="Cambria" w:eastAsia="Times New Roman" w:hAnsi="Cambria" w:cs="Arial"/>
            <w:color w:val="222222"/>
            <w:shd w:val="clear" w:color="auto" w:fill="FFFFFF"/>
          </w:rPr>
          <w:t xml:space="preserve">more </w:t>
        </w:r>
      </w:ins>
      <w:ins w:id="819" w:author="Long, Bria Lorelle" w:date="2017-12-19T13:41:00Z">
        <w:del w:id="820" w:author="mariko.moher@williams.edu" w:date="2018-01-22T13:02:00Z">
          <w:r w:rsidR="00373178" w:rsidDel="00756F25">
            <w:rPr>
              <w:rFonts w:ascii="Cambria" w:eastAsia="Times New Roman" w:hAnsi="Cambria" w:cs="Arial"/>
              <w:color w:val="222222"/>
              <w:shd w:val="clear" w:color="auto" w:fill="FFFFFF"/>
            </w:rPr>
            <w:delText>a</w:delText>
          </w:r>
        </w:del>
        <w:r w:rsidR="00373178">
          <w:rPr>
            <w:rFonts w:ascii="Cambria" w:eastAsia="Times New Roman" w:hAnsi="Cambria" w:cs="Arial"/>
            <w:color w:val="222222"/>
            <w:shd w:val="clear" w:color="auto" w:fill="FFFFFF"/>
          </w:rPr>
          <w:t>typical of their size in the real world and thus</w:t>
        </w:r>
        <w:r w:rsidR="00373178" w:rsidRPr="0008787D">
          <w:rPr>
            <w:rFonts w:ascii="Cambria" w:eastAsia="Times New Roman" w:hAnsi="Cambria" w:cs="Arial"/>
            <w:color w:val="222222"/>
            <w:shd w:val="clear" w:color="auto" w:fill="FFFFFF"/>
          </w:rPr>
          <w:t xml:space="preserve"> generate </w:t>
        </w:r>
        <w:del w:id="821" w:author="mariko.moher@williams.edu" w:date="2018-01-22T13:02:00Z">
          <w:r w:rsidR="00373178" w:rsidDel="00756F25">
            <w:rPr>
              <w:rFonts w:ascii="Cambria" w:eastAsia="Times New Roman" w:hAnsi="Cambria" w:cs="Arial"/>
              <w:color w:val="222222"/>
              <w:shd w:val="clear" w:color="auto" w:fill="FFFFFF"/>
            </w:rPr>
            <w:delText>weaker or</w:delText>
          </w:r>
        </w:del>
        <w:r w:rsidR="00373178">
          <w:rPr>
            <w:rFonts w:ascii="Cambria" w:eastAsia="Times New Roman" w:hAnsi="Cambria" w:cs="Arial"/>
            <w:color w:val="222222"/>
            <w:shd w:val="clear" w:color="auto" w:fill="FFFFFF"/>
          </w:rPr>
          <w:t xml:space="preserve"> stronger Size-</w:t>
        </w:r>
        <w:r w:rsidR="00373178" w:rsidRPr="0008787D">
          <w:rPr>
            <w:rFonts w:ascii="Cambria" w:eastAsia="Times New Roman" w:hAnsi="Cambria" w:cs="Arial"/>
            <w:color w:val="222222"/>
            <w:shd w:val="clear" w:color="auto" w:fill="FFFFFF"/>
          </w:rPr>
          <w:t>Stroop effects</w:t>
        </w:r>
      </w:ins>
      <w:ins w:id="822" w:author="mariko.moher@williams.edu" w:date="2018-01-22T13:02:00Z">
        <w:r w:rsidR="00756F25">
          <w:rPr>
            <w:rFonts w:ascii="Cambria" w:eastAsia="Times New Roman" w:hAnsi="Cambria" w:cs="Arial"/>
            <w:color w:val="222222"/>
            <w:shd w:val="clear" w:color="auto" w:fill="FFFFFF"/>
          </w:rPr>
          <w:t>, or they could</w:t>
        </w:r>
      </w:ins>
      <w:ins w:id="823" w:author="Long, Bria Lorelle" w:date="2018-02-07T15:19:00Z">
        <w:r w:rsidR="00404ED2">
          <w:rPr>
            <w:rFonts w:ascii="Cambria" w:eastAsia="Times New Roman" w:hAnsi="Cambria" w:cs="Arial"/>
            <w:color w:val="222222"/>
            <w:shd w:val="clear" w:color="auto" w:fill="FFFFFF"/>
          </w:rPr>
          <w:t xml:space="preserve"> have atypical features and generate inverted Size-Stroop effects.</w:t>
        </w:r>
      </w:ins>
      <w:ins w:id="824" w:author="mariko.moher@williams.edu" w:date="2018-01-22T13:02:00Z">
        <w:del w:id="825" w:author="Long, Bria Lorelle" w:date="2018-02-07T15:19:00Z">
          <w:r w:rsidR="00756F25" w:rsidDel="00404ED2">
            <w:rPr>
              <w:rFonts w:ascii="Cambria" w:eastAsia="Times New Roman" w:hAnsi="Cambria" w:cs="Arial"/>
              <w:color w:val="222222"/>
              <w:shd w:val="clear" w:color="auto" w:fill="FFFFFF"/>
            </w:rPr>
            <w:delText>…</w:delText>
          </w:r>
        </w:del>
      </w:ins>
      <w:ins w:id="826" w:author="Long, Bria Lorelle" w:date="2017-12-19T13:41:00Z">
        <w:r w:rsidR="00373178">
          <w:rPr>
            <w:rFonts w:ascii="Cambria" w:eastAsia="Times New Roman" w:hAnsi="Cambria" w:cs="Arial"/>
            <w:color w:val="222222"/>
            <w:shd w:val="clear" w:color="auto" w:fill="FFFFFF"/>
          </w:rPr>
          <w:t xml:space="preserve">  For example, big objects tend to be boxier to withstand gravitational constrains, whereas small objects tend to be rounder in order to be eas</w:t>
        </w:r>
        <w:r w:rsidR="00E51078">
          <w:rPr>
            <w:rFonts w:ascii="Cambria" w:eastAsia="Times New Roman" w:hAnsi="Cambria" w:cs="Arial"/>
            <w:color w:val="222222"/>
            <w:shd w:val="clear" w:color="auto" w:fill="FFFFFF"/>
          </w:rPr>
          <w:t>ily handheld</w:t>
        </w:r>
      </w:ins>
      <w:ins w:id="827" w:author="Long, Bria Lorelle" w:date="2017-12-19T13:42:00Z">
        <w:r w:rsidR="00E42245">
          <w:rPr>
            <w:rFonts w:ascii="Cambria" w:eastAsia="Times New Roman" w:hAnsi="Cambria" w:cs="Arial"/>
            <w:color w:val="222222"/>
            <w:shd w:val="clear" w:color="auto" w:fill="FFFFFF"/>
          </w:rPr>
          <w:t xml:space="preserve"> (Long et al., 2016).</w:t>
        </w:r>
      </w:ins>
    </w:p>
    <w:p w14:paraId="68B39639" w14:textId="5E8B8F8C" w:rsidR="00CF3A1F" w:rsidRDefault="00980AED" w:rsidP="00F35E3B">
      <w:pPr>
        <w:spacing w:line="480" w:lineRule="auto"/>
        <w:ind w:firstLine="720"/>
        <w:rPr>
          <w:ins w:id="828" w:author="Susan Carey" w:date="2017-12-17T11:46:00Z"/>
        </w:rPr>
      </w:pPr>
      <w:ins w:id="829" w:author="Susan Carey" w:date="2017-12-16T11:32:00Z">
        <w:r>
          <w:t>W</w:t>
        </w:r>
      </w:ins>
      <w:ins w:id="830" w:author="Long, Bria Lorelle" w:date="2018-01-17T09:36:00Z">
        <w:r w:rsidR="006A7297">
          <w:t>e thus</w:t>
        </w:r>
      </w:ins>
      <w:ins w:id="831" w:author="Susan Carey" w:date="2017-12-16T11:32:00Z">
        <w:del w:id="832" w:author="Long, Bria Lorelle" w:date="2018-01-17T09:36:00Z">
          <w:r w:rsidDel="006A7297">
            <w:delText>e</w:delText>
          </w:r>
        </w:del>
        <w:r>
          <w:t xml:space="preserve"> analy</w:t>
        </w:r>
        <w:r w:rsidR="00CF3A1F">
          <w:t>ze the</w:t>
        </w:r>
      </w:ins>
      <w:ins w:id="833" w:author="Long, Bria Lorelle" w:date="2017-12-18T15:52:00Z">
        <w:r w:rsidR="00274B84">
          <w:t xml:space="preserve">se display </w:t>
        </w:r>
      </w:ins>
      <w:ins w:id="834" w:author="Susan Carey" w:date="2017-12-16T11:32:00Z">
        <w:del w:id="835" w:author="Long, Bria Lorelle" w:date="2017-12-18T15:52:00Z">
          <w:r w:rsidR="00CF3A1F" w:rsidDel="00274B84">
            <w:delText xml:space="preserve"> item </w:delText>
          </w:r>
        </w:del>
        <w:r w:rsidR="00CF3A1F">
          <w:t>effects with respect to two distinct hypotheses</w:t>
        </w:r>
        <w:r>
          <w:t xml:space="preserve">.  First, we know that mid-level perceptual features </w:t>
        </w:r>
        <w:del w:id="836" w:author="Long, Bria Lorelle" w:date="2017-12-18T15:53:00Z">
          <w:r w:rsidDel="00274B84">
            <w:delText>of large and small items as classes are largely</w:delText>
          </w:r>
        </w:del>
      </w:ins>
      <w:ins w:id="837" w:author="Long, Bria Lorelle" w:date="2017-12-18T15:53:00Z">
        <w:r w:rsidR="00274B84">
          <w:t>can drive</w:t>
        </w:r>
      </w:ins>
      <w:ins w:id="838" w:author="Susan Carey" w:date="2017-12-16T11:32:00Z">
        <w:r>
          <w:t xml:space="preserve"> </w:t>
        </w:r>
        <w:del w:id="839" w:author="Long, Bria Lorelle" w:date="2017-12-18T15:53:00Z">
          <w:r w:rsidDel="00274B84">
            <w:delText xml:space="preserve">responsible for </w:delText>
          </w:r>
        </w:del>
        <w:r>
          <w:t>the Size-Stroop effect in adults (</w:t>
        </w:r>
      </w:ins>
      <w:ins w:id="840" w:author="Long, Bria Lorelle" w:date="2017-12-18T15:53:00Z">
        <w:r w:rsidR="00274B84">
          <w:t>Konkle &amp; Oliva, 2012</w:t>
        </w:r>
      </w:ins>
      <w:ins w:id="841" w:author="Long, Bria Lorelle" w:date="2018-01-17T09:39:00Z">
        <w:r w:rsidR="00DB4ADE">
          <w:t>b</w:t>
        </w:r>
      </w:ins>
      <w:ins w:id="842" w:author="Long, Bria Lorelle" w:date="2017-12-18T15:53:00Z">
        <w:r w:rsidR="00274B84">
          <w:t>; Long &amp; Konkle, 2017</w:t>
        </w:r>
      </w:ins>
      <w:ins w:id="843" w:author="Susan Carey" w:date="2017-12-16T11:32:00Z">
        <w:del w:id="844" w:author="Long, Bria Lorelle" w:date="2017-12-18T15:53:00Z">
          <w:r w:rsidDel="00274B84">
            <w:delText>ref to the lego study, Long et al texform study</w:delText>
          </w:r>
        </w:del>
        <w:r>
          <w:t xml:space="preserve">).  Thus, if this is true for </w:t>
        </w:r>
      </w:ins>
      <w:ins w:id="845" w:author="Susan Carey" w:date="2017-12-16T11:34:00Z">
        <w:r>
          <w:t>children as wel</w:t>
        </w:r>
      </w:ins>
      <w:ins w:id="846" w:author="Long, Bria Lorelle" w:date="2018-01-17T09:39:00Z">
        <w:r w:rsidR="00DB4ADE">
          <w:t>l—</w:t>
        </w:r>
      </w:ins>
      <w:ins w:id="847" w:author="Susan Carey" w:date="2017-12-16T11:34:00Z">
        <w:del w:id="848" w:author="Long, Bria Lorelle" w:date="2018-01-17T09:39:00Z">
          <w:r w:rsidDel="00DB4ADE">
            <w:delText xml:space="preserve">l, </w:delText>
          </w:r>
        </w:del>
        <w:r>
          <w:t xml:space="preserve">and if children have abstracted the same mid-level features </w:t>
        </w:r>
        <w:del w:id="849" w:author="Long, Bria Lorelle" w:date="2017-12-18T15:54:00Z">
          <w:r w:rsidDel="00274B84">
            <w:delText>as</w:delText>
          </w:r>
        </w:del>
      </w:ins>
      <w:ins w:id="850" w:author="Long, Bria Lorelle" w:date="2017-12-18T15:54:00Z">
        <w:r w:rsidR="00274B84">
          <w:t>that</w:t>
        </w:r>
      </w:ins>
      <w:ins w:id="851" w:author="Susan Carey" w:date="2017-12-16T11:34:00Z">
        <w:r>
          <w:t xml:space="preserve"> </w:t>
        </w:r>
        <w:del w:id="852" w:author="Long, Bria Lorelle" w:date="2017-12-18T15:54:00Z">
          <w:r w:rsidDel="00274B84">
            <w:delText>characterizing</w:delText>
          </w:r>
        </w:del>
      </w:ins>
      <w:ins w:id="853" w:author="Long, Bria Lorelle" w:date="2017-12-18T15:54:00Z">
        <w:r w:rsidR="00274B84">
          <w:t>characterize</w:t>
        </w:r>
      </w:ins>
      <w:ins w:id="854" w:author="Susan Carey" w:date="2017-12-16T11:34:00Z">
        <w:r>
          <w:t xml:space="preserve"> each class</w:t>
        </w:r>
      </w:ins>
      <w:ins w:id="855" w:author="Susan Carey" w:date="2017-12-17T11:45:00Z">
        <w:r w:rsidR="00CF3A1F">
          <w:t xml:space="preserve"> </w:t>
        </w:r>
      </w:ins>
      <w:ins w:id="856" w:author="Long, Bria Lorelle" w:date="2018-01-17T09:37:00Z">
        <w:r w:rsidR="006A7297">
          <w:t>(</w:t>
        </w:r>
      </w:ins>
      <w:ins w:id="857" w:author="Susan Carey" w:date="2017-12-17T11:45:00Z">
        <w:r w:rsidR="00CF3A1F">
          <w:t>as have adults</w:t>
        </w:r>
      </w:ins>
      <w:ins w:id="858" w:author="Long, Bria Lorelle" w:date="2018-01-17T09:37:00Z">
        <w:r w:rsidR="006A7297">
          <w:t>)</w:t>
        </w:r>
      </w:ins>
      <w:ins w:id="859" w:author="Long, Bria Lorelle" w:date="2018-01-17T09:39:00Z">
        <w:r w:rsidR="00DB4ADE" w:rsidRPr="00DB4ADE">
          <w:t xml:space="preserve"> </w:t>
        </w:r>
        <w:r w:rsidR="00DB4ADE">
          <w:t>—</w:t>
        </w:r>
      </w:ins>
      <w:ins w:id="860" w:author="Susan Carey" w:date="2017-12-16T11:34:00Z">
        <w:del w:id="861" w:author="Long, Bria Lorelle" w:date="2018-01-17T09:39:00Z">
          <w:r w:rsidDel="00DB4ADE">
            <w:delText xml:space="preserve">, </w:delText>
          </w:r>
        </w:del>
        <w:r>
          <w:t xml:space="preserve">then the same </w:t>
        </w:r>
        <w:del w:id="862" w:author="Long, Bria Lorelle" w:date="2018-01-17T09:37:00Z">
          <w:r w:rsidDel="006A7297">
            <w:delText xml:space="preserve">item </w:delText>
          </w:r>
        </w:del>
        <w:r>
          <w:t xml:space="preserve">pairs </w:t>
        </w:r>
      </w:ins>
      <w:ins w:id="863" w:author="Long, Bria Lorelle" w:date="2018-01-17T09:37:00Z">
        <w:r w:rsidR="006A7297">
          <w:t xml:space="preserve">of big and small objects </w:t>
        </w:r>
      </w:ins>
      <w:ins w:id="864" w:author="Susan Carey" w:date="2017-12-16T11:34:00Z">
        <w:r>
          <w:t xml:space="preserve">should generate </w:t>
        </w:r>
        <w:del w:id="865" w:author="Long, Bria Lorelle" w:date="2018-01-17T09:37:00Z">
          <w:r w:rsidDel="006A7297">
            <w:delText>large</w:delText>
          </w:r>
        </w:del>
      </w:ins>
      <w:ins w:id="866" w:author="Long, Bria Lorelle" w:date="2018-01-17T09:37:00Z">
        <w:r w:rsidR="006A7297">
          <w:t>stronger</w:t>
        </w:r>
      </w:ins>
      <w:ins w:id="867" w:author="Susan Carey" w:date="2017-12-16T11:34:00Z">
        <w:r>
          <w:t xml:space="preserve"> </w:t>
        </w:r>
      </w:ins>
      <w:ins w:id="868" w:author="Long, Bria Lorelle" w:date="2018-01-17T09:37:00Z">
        <w:r w:rsidR="006A7297">
          <w:t>Size-</w:t>
        </w:r>
      </w:ins>
      <w:ins w:id="869" w:author="Susan Carey" w:date="2017-12-16T11:34:00Z">
        <w:r>
          <w:t xml:space="preserve">Stroop-effects </w:t>
        </w:r>
        <w:del w:id="870" w:author="Long, Bria Lorelle" w:date="2018-01-17T09:37:00Z">
          <w:r w:rsidDel="006A7297">
            <w:delText>for</w:delText>
          </w:r>
        </w:del>
      </w:ins>
      <w:ins w:id="871" w:author="Long, Bria Lorelle" w:date="2018-01-17T09:37:00Z">
        <w:r w:rsidR="006A7297">
          <w:t>in</w:t>
        </w:r>
      </w:ins>
      <w:ins w:id="872" w:author="Susan Carey" w:date="2017-12-16T11:34:00Z">
        <w:r>
          <w:t xml:space="preserve"> both children and adults.  The first analysis</w:t>
        </w:r>
      </w:ins>
      <w:ins w:id="873" w:author="Long, Bria Lorelle" w:date="2017-12-18T15:54:00Z">
        <w:r w:rsidR="00274B84">
          <w:t xml:space="preserve"> thus</w:t>
        </w:r>
      </w:ins>
      <w:ins w:id="874" w:author="Susan Carey" w:date="2017-12-16T11:34:00Z">
        <w:r>
          <w:t xml:space="preserve"> assessed </w:t>
        </w:r>
        <w:del w:id="875" w:author="Long, Bria Lorelle" w:date="2018-01-17T09:37:00Z">
          <w:r w:rsidDel="006A7297">
            <w:delText>whether</w:delText>
          </w:r>
        </w:del>
      </w:ins>
      <w:ins w:id="876" w:author="Long, Bria Lorelle" w:date="2018-01-17T09:37:00Z">
        <w:r w:rsidR="006A7297">
          <w:t>the degree to which</w:t>
        </w:r>
      </w:ins>
      <w:ins w:id="877" w:author="Long, Bria Lorelle" w:date="2017-12-18T15:54:00Z">
        <w:r w:rsidR="00274B84">
          <w:t xml:space="preserve"> </w:t>
        </w:r>
      </w:ins>
      <w:ins w:id="878" w:author="Susan Carey" w:date="2017-12-16T11:34:00Z">
        <w:del w:id="879" w:author="Long, Bria Lorelle" w:date="2017-12-18T15:54:00Z">
          <w:r w:rsidDel="00274B84">
            <w:delText>, indeed, the item effects of</w:delText>
          </w:r>
        </w:del>
        <w:del w:id="880" w:author="Long, Bria Lorelle" w:date="2017-12-18T15:55:00Z">
          <w:r w:rsidDel="00274B84">
            <w:delText xml:space="preserve"> </w:delText>
          </w:r>
        </w:del>
        <w:r>
          <w:t>children</w:t>
        </w:r>
      </w:ins>
      <w:ins w:id="881" w:author="Long, Bria Lorelle" w:date="2018-01-17T09:39:00Z">
        <w:r w:rsidR="00DB4ADE">
          <w:t>’s</w:t>
        </w:r>
      </w:ins>
      <w:ins w:id="882" w:author="Susan Carey" w:date="2017-12-16T11:34:00Z">
        <w:r>
          <w:t xml:space="preserve"> and adult</w:t>
        </w:r>
      </w:ins>
      <w:ins w:id="883" w:author="Long, Bria Lorelle" w:date="2018-01-17T09:39:00Z">
        <w:del w:id="884" w:author="mariko.moher@williams.edu" w:date="2018-01-22T13:03:00Z">
          <w:r w:rsidR="00DB4ADE" w:rsidDel="00756F25">
            <w:delText>’</w:delText>
          </w:r>
        </w:del>
      </w:ins>
      <w:ins w:id="885" w:author="Susan Carey" w:date="2017-12-16T11:34:00Z">
        <w:r>
          <w:t>s</w:t>
        </w:r>
      </w:ins>
      <w:ins w:id="886" w:author="mariko.moher@williams.edu" w:date="2018-01-22T13:03:00Z">
        <w:r w:rsidR="00756F25">
          <w:t>’</w:t>
        </w:r>
      </w:ins>
      <w:ins w:id="887" w:author="Long, Bria Lorelle" w:date="2017-12-18T15:55:00Z">
        <w:r w:rsidR="00274B84">
          <w:t xml:space="preserve"> display effects are </w:t>
        </w:r>
      </w:ins>
      <w:ins w:id="888" w:author="mariko.moher@williams.edu" w:date="2018-01-22T13:03:00Z">
        <w:r w:rsidR="00756F25">
          <w:t xml:space="preserve">positively </w:t>
        </w:r>
      </w:ins>
      <w:ins w:id="889" w:author="Susan Carey" w:date="2017-12-16T11:34:00Z">
        <w:del w:id="890" w:author="Long, Bria Lorelle" w:date="2017-12-18T15:55:00Z">
          <w:r w:rsidDel="00274B84">
            <w:delText xml:space="preserve"> are </w:delText>
          </w:r>
        </w:del>
        <w:r>
          <w:t xml:space="preserve">correlated.  </w:t>
        </w:r>
      </w:ins>
    </w:p>
    <w:p w14:paraId="0AD14CA3" w14:textId="30F1648A" w:rsidR="00C60318" w:rsidRDefault="00980AED" w:rsidP="00F35E3B">
      <w:pPr>
        <w:spacing w:line="480" w:lineRule="auto"/>
        <w:ind w:firstLine="720"/>
      </w:pPr>
      <w:commentRangeStart w:id="891"/>
      <w:ins w:id="892" w:author="Susan Carey" w:date="2017-12-16T11:34:00Z">
        <w:r>
          <w:t>Of</w:t>
        </w:r>
      </w:ins>
      <w:commentRangeEnd w:id="891"/>
      <w:r w:rsidR="002D66B8">
        <w:rPr>
          <w:rStyle w:val="CommentReference"/>
        </w:rPr>
        <w:commentReference w:id="891"/>
      </w:r>
      <w:ins w:id="893" w:author="Susan Carey" w:date="2017-12-16T11:34:00Z">
        <w:r>
          <w:t xml:space="preserve"> course, even if </w:t>
        </w:r>
        <w:del w:id="894" w:author="Long, Bria Lorelle" w:date="2018-01-17T09:39:00Z">
          <w:r w:rsidDel="00DB4ADE">
            <w:delText>they</w:delText>
          </w:r>
        </w:del>
      </w:ins>
      <w:ins w:id="895" w:author="Long, Bria Lorelle" w:date="2018-01-17T09:39:00Z">
        <w:r w:rsidR="00DB4ADE">
          <w:t>this is the case</w:t>
        </w:r>
      </w:ins>
      <w:ins w:id="896" w:author="Susan Carey" w:date="2017-12-16T11:34:00Z">
        <w:del w:id="897" w:author="Long, Bria Lorelle" w:date="2018-01-17T09:39:00Z">
          <w:r w:rsidDel="00DB4ADE">
            <w:delText xml:space="preserve"> are</w:delText>
          </w:r>
        </w:del>
        <w:r>
          <w:t xml:space="preserve">, it is </w:t>
        </w:r>
        <w:commentRangeStart w:id="898"/>
        <w:r>
          <w:t>possible that</w:t>
        </w:r>
      </w:ins>
      <w:ins w:id="899" w:author="Susan Carey" w:date="2017-12-16T11:36:00Z">
        <w:r>
          <w:t xml:space="preserve"> children may </w:t>
        </w:r>
        <w:r w:rsidRPr="00CF3A1F">
          <w:rPr>
            <w:i/>
            <w:rPrChange w:id="900" w:author="Susan Carey" w:date="2017-12-17T11:46:00Z">
              <w:rPr/>
            </w:rPrChange>
          </w:rPr>
          <w:t>also</w:t>
        </w:r>
        <w:r>
          <w:t xml:space="preserve"> use information about the average size</w:t>
        </w:r>
      </w:ins>
      <w:ins w:id="901" w:author="Long, Bria Lorelle" w:date="2018-01-17T09:40:00Z">
        <w:r w:rsidR="00DB4ADE">
          <w:t>s</w:t>
        </w:r>
      </w:ins>
      <w:ins w:id="902" w:author="Susan Carey" w:date="2017-12-16T11:36:00Z">
        <w:r>
          <w:t xml:space="preserve"> of </w:t>
        </w:r>
        <w:del w:id="903" w:author="Long, Bria Lorelle" w:date="2018-01-17T09:39:00Z">
          <w:r w:rsidDel="00DB4ADE">
            <w:delText xml:space="preserve">kinds of </w:delText>
          </w:r>
        </w:del>
        <w:r>
          <w:t>object</w:t>
        </w:r>
      </w:ins>
      <w:ins w:id="904" w:author="Long, Bria Lorelle" w:date="2018-01-17T09:39:00Z">
        <w:r w:rsidR="00DB4ADE">
          <w:t xml:space="preserve"> kinds</w:t>
        </w:r>
      </w:ins>
      <w:ins w:id="905" w:author="Susan Carey" w:date="2017-12-16T11:36:00Z">
        <w:del w:id="906" w:author="Long, Bria Lorelle" w:date="2018-01-17T09:39:00Z">
          <w:r w:rsidDel="00DB4ADE">
            <w:delText>s</w:delText>
          </w:r>
        </w:del>
        <w:r>
          <w:t xml:space="preserve"> in their automatic computations of the real-world size of the pictured objects. </w:t>
        </w:r>
      </w:ins>
      <w:commentRangeEnd w:id="898"/>
      <w:r w:rsidR="00756F25">
        <w:rPr>
          <w:rStyle w:val="CommentReference"/>
        </w:rPr>
        <w:commentReference w:id="898"/>
      </w:r>
      <w:ins w:id="907" w:author="Susan Carey" w:date="2017-12-16T11:36:00Z">
        <w:r>
          <w:t xml:space="preserve"> Our second analysis took advantage of the fact that because the items were drawn from an adult study, not all of </w:t>
        </w:r>
      </w:ins>
      <w:ins w:id="908" w:author="Susan Carey" w:date="2017-12-16T11:37:00Z">
        <w:r>
          <w:t>the</w:t>
        </w:r>
      </w:ins>
      <w:ins w:id="909" w:author="Susan Carey" w:date="2017-12-16T11:36:00Z">
        <w:r>
          <w:t xml:space="preserve"> </w:t>
        </w:r>
      </w:ins>
      <w:ins w:id="910" w:author="Susan Carey" w:date="2017-12-16T11:37:00Z">
        <w:r>
          <w:t xml:space="preserve">objects were actually recognizable by preschool aged children.  </w:t>
        </w:r>
      </w:ins>
      <w:ins w:id="911" w:author="Long, Bria Lorelle" w:date="2018-01-17T09:40:00Z">
        <w:r w:rsidR="00DB4ADE">
          <w:t>We thus asked a</w:t>
        </w:r>
      </w:ins>
      <w:ins w:id="912" w:author="Susan Carey" w:date="2017-12-16T11:37:00Z">
        <w:del w:id="913" w:author="Long, Bria Lorelle" w:date="2018-01-17T09:40:00Z">
          <w:r w:rsidDel="00DB4ADE">
            <w:delText>A</w:delText>
          </w:r>
        </w:del>
        <w:r>
          <w:t xml:space="preserve">n independent sample of preschool children </w:t>
        </w:r>
        <w:del w:id="914" w:author="Long, Bria Lorelle" w:date="2018-01-17T09:40:00Z">
          <w:r w:rsidDel="00DB4ADE">
            <w:delText xml:space="preserve">were asked </w:delText>
          </w:r>
        </w:del>
        <w:r>
          <w:t xml:space="preserve">to identify the pictured objects, and we then </w:t>
        </w:r>
        <w:del w:id="915" w:author="Long, Bria Lorelle" w:date="2018-01-17T09:40:00Z">
          <w:r w:rsidDel="00DB4ADE">
            <w:delText>asked</w:delText>
          </w:r>
        </w:del>
      </w:ins>
      <w:ins w:id="916" w:author="Long, Bria Lorelle" w:date="2018-01-17T09:40:00Z">
        <w:r w:rsidR="00DB4ADE">
          <w:t>examined</w:t>
        </w:r>
      </w:ins>
      <w:ins w:id="917" w:author="Susan Carey" w:date="2017-12-16T11:37:00Z">
        <w:r>
          <w:t xml:space="preserve"> whether recognizabil</w:t>
        </w:r>
      </w:ins>
      <w:ins w:id="918" w:author="Susan Carey" w:date="2017-12-16T11:39:00Z">
        <w:r w:rsidR="00790834">
          <w:t xml:space="preserve">ity </w:t>
        </w:r>
        <w:del w:id="919" w:author="Long, Bria Lorelle" w:date="2017-12-18T15:56:00Z">
          <w:r w:rsidR="00790834" w:rsidDel="00274B84">
            <w:delText xml:space="preserve"> </w:delText>
          </w:r>
        </w:del>
        <w:r w:rsidR="00790834">
          <w:t xml:space="preserve">of the objects affected the item </w:t>
        </w:r>
      </w:ins>
      <w:ins w:id="920" w:author="Susan Carey" w:date="2017-12-17T11:46:00Z">
        <w:r w:rsidR="00CF3A1F">
          <w:t xml:space="preserve">pair </w:t>
        </w:r>
      </w:ins>
      <w:ins w:id="921" w:author="Susan Carey" w:date="2017-12-16T11:39:00Z">
        <w:r w:rsidR="00790834">
          <w:t xml:space="preserve">differences </w:t>
        </w:r>
      </w:ins>
      <w:ins w:id="922" w:author="Susan Carey" w:date="2017-12-16T11:40:00Z">
        <w:r w:rsidR="00790834">
          <w:t xml:space="preserve">in Experiments 1 and 2.  </w:t>
        </w:r>
      </w:ins>
      <w:ins w:id="923" w:author="Long, Bria Lorelle" w:date="2017-11-15T10:21:00Z">
        <w:del w:id="924" w:author="Susan Carey" w:date="2017-12-16T11:40:00Z">
          <w:r w:rsidR="00F35E3B" w:rsidDel="00790834">
            <w:delText xml:space="preserve">One possibility is that similar mechanisms drive the Size-Stroop effect in adults and children. If this is the case, </w:delText>
          </w:r>
          <w:r w:rsidR="00F35E3B" w:rsidRPr="00594D38" w:rsidDel="00790834">
            <w:delText>then</w:delText>
          </w:r>
          <w:r w:rsidR="00F35E3B" w:rsidDel="00790834">
            <w:delText xml:space="preserve"> the pairs of big and small objects that generate strong Size-Stroop effects should be consistent across children and adults.  On the other hand, if very different mechanisms drive the Stroop effect in adults and children (or if these mechanisms are not reliable across children), then we may see little consistency across children and adults in the displays that generate stronger or weaker Size-Stroop effects.  Indeed, one possibility is that, in on-line processing, children need to access basic-level representations before they activate real-world size information—unlike adults (Long &amp; Konkle, 2017). If this is the case, then pairs of big and small objects that are well identified by children at the basic or superordinate level may generate larger Size-Stroop effects than pairs of big and small objects that are poorly identified by children.  </w:delText>
          </w:r>
        </w:del>
      </w:ins>
      <w:del w:id="925" w:author="Susan Carey" w:date="2017-12-16T11:40:00Z">
        <w:r w:rsidR="00761FB0" w:rsidDel="00790834">
          <w:delText>In this experiment, we</w:delText>
        </w:r>
        <w:r w:rsidR="00B41386" w:rsidDel="00790834">
          <w:delText xml:space="preserve"> explore whether</w:delText>
        </w:r>
        <w:r w:rsidR="00823B5D" w:rsidDel="00790834">
          <w:delText xml:space="preserve">, </w:delText>
        </w:r>
        <w:r w:rsidR="00823B5D" w:rsidRPr="00030E79" w:rsidDel="00790834">
          <w:rPr>
            <w:i/>
          </w:rPr>
          <w:delText>unlike</w:delText>
        </w:r>
        <w:r w:rsidR="00823B5D" w:rsidDel="00790834">
          <w:delText xml:space="preserve"> adults, preschool aged children must </w:delText>
        </w:r>
        <w:r w:rsidR="00594D38" w:rsidDel="00790834">
          <w:delText xml:space="preserve">first </w:delText>
        </w:r>
        <w:r w:rsidR="00823B5D" w:rsidDel="00790834">
          <w:delText>identify the basic</w:delText>
        </w:r>
        <w:r w:rsidR="00761FB0" w:rsidDel="00790834">
          <w:delText>-</w:delText>
        </w:r>
        <w:r w:rsidR="00823B5D" w:rsidDel="00790834">
          <w:delText xml:space="preserve">level kind of a pictured object to </w:delText>
        </w:r>
        <w:r w:rsidR="00594D38" w:rsidDel="00790834">
          <w:delText xml:space="preserve">activate information about its real-world size. </w:delText>
        </w:r>
        <w:r w:rsidR="00C60318" w:rsidDel="00790834">
          <w:tab/>
        </w:r>
      </w:del>
    </w:p>
    <w:p w14:paraId="730BB77F" w14:textId="2C0A8BD3" w:rsidR="00671C96" w:rsidDel="00F35E3B" w:rsidRDefault="00761FB0" w:rsidP="00274B84">
      <w:pPr>
        <w:spacing w:line="480" w:lineRule="auto"/>
        <w:ind w:firstLine="720"/>
        <w:outlineLvl w:val="0"/>
        <w:rPr>
          <w:del w:id="926" w:author="Long, Bria Lorelle" w:date="2017-11-15T10:21:00Z"/>
        </w:rPr>
      </w:pPr>
      <w:del w:id="927" w:author="Long, Bria Lorelle" w:date="2017-11-15T10:21:00Z">
        <w:r w:rsidDel="00F35E3B">
          <w:delText xml:space="preserve">One possibility is that, in on-line processing, children need to access basic-level representations before they </w:delText>
        </w:r>
        <w:r w:rsidR="008B0B17" w:rsidDel="00F35E3B">
          <w:delText xml:space="preserve">activate </w:delText>
        </w:r>
        <w:r w:rsidDel="00F35E3B">
          <w:delText xml:space="preserve">real-world size information. If this is the case, then pairs of big and small objects that are well identified by children should generate larger Size-Stroop effects than pairs of big and small objects that are poorly identified by children. Alternatively, </w:delText>
        </w:r>
        <w:r w:rsidR="00DB028B" w:rsidDel="00F35E3B">
          <w:delText xml:space="preserve">preschoolers’ </w:delText>
        </w:r>
        <w:r w:rsidR="00221A5A" w:rsidDel="00F35E3B">
          <w:delText>visual system</w:delText>
        </w:r>
        <w:r w:rsidR="00DB028B" w:rsidDel="00F35E3B">
          <w:delText>s</w:delText>
        </w:r>
        <w:r w:rsidR="00594D38" w:rsidDel="00F35E3B">
          <w:delText xml:space="preserve">, like </w:delText>
        </w:r>
        <w:r w:rsidR="00A200C9" w:rsidDel="00F35E3B">
          <w:delText xml:space="preserve">that of </w:delText>
        </w:r>
        <w:r w:rsidR="00594D38" w:rsidDel="00F35E3B">
          <w:delText xml:space="preserve">adults’, </w:delText>
        </w:r>
        <w:r w:rsidDel="00F35E3B">
          <w:delText xml:space="preserve">may </w:delText>
        </w:r>
        <w:r w:rsidR="00C54970" w:rsidDel="00F35E3B">
          <w:delText>be sensitive to</w:delText>
        </w:r>
        <w:r w:rsidR="00087189" w:rsidDel="00F35E3B">
          <w:delText xml:space="preserve"> </w:delText>
        </w:r>
        <w:r w:rsidDel="00F35E3B">
          <w:delText xml:space="preserve">which </w:delText>
        </w:r>
        <w:r w:rsidR="00221A5A" w:rsidDel="00F35E3B">
          <w:delText>perceptual features tend to characterize objects that are big versus small in the real</w:delText>
        </w:r>
        <w:r w:rsidR="000B77E2" w:rsidDel="00F35E3B">
          <w:delText xml:space="preserve"> </w:delText>
        </w:r>
        <w:r w:rsidR="00221A5A" w:rsidDel="00F35E3B">
          <w:delText xml:space="preserve">world.  If </w:delText>
        </w:r>
        <w:r w:rsidR="00DB028B" w:rsidDel="00F35E3B">
          <w:delText>so</w:delText>
        </w:r>
        <w:r w:rsidR="00221A5A" w:rsidDel="00F35E3B">
          <w:delText xml:space="preserve">, then </w:delText>
        </w:r>
        <w:r w:rsidR="00497FCD" w:rsidDel="00F35E3B">
          <w:delText xml:space="preserve">perceptual </w:delText>
        </w:r>
        <w:r w:rsidR="00DB028B" w:rsidDel="00F35E3B">
          <w:delText>features</w:delText>
        </w:r>
        <w:r w:rsidR="00497FCD" w:rsidDel="00F35E3B">
          <w:delText xml:space="preserve"> could trigger real-world size processing in</w:delText>
        </w:r>
        <w:r w:rsidR="00221A5A" w:rsidDel="00F35E3B">
          <w:delText xml:space="preserve"> the absence of basic-level recognition </w:delText>
        </w:r>
        <w:r w:rsidR="00497FCD" w:rsidRPr="00497FCD" w:rsidDel="00F35E3B">
          <w:delText xml:space="preserve">in 4-year-olds, as in adults. </w:delText>
        </w:r>
        <w:r w:rsidR="00DB3B85" w:rsidRPr="00497FCD" w:rsidDel="00F35E3B">
          <w:delText>If</w:delText>
        </w:r>
        <w:r w:rsidR="00DB3B85" w:rsidDel="00F35E3B">
          <w:delText xml:space="preserve"> </w:delText>
        </w:r>
        <w:r w:rsidR="00DB028B" w:rsidDel="00F35E3B">
          <w:delText>this</w:delText>
        </w:r>
        <w:r w:rsidR="00DB3B85" w:rsidDel="00F35E3B">
          <w:delText xml:space="preserve"> same perceptual mechanism drives the Size-Stroop effect </w:delText>
        </w:r>
        <w:r w:rsidR="00087189" w:rsidDel="00F35E3B">
          <w:delText>in</w:delText>
        </w:r>
        <w:r w:rsidR="00DB3B85" w:rsidDel="00F35E3B">
          <w:delText xml:space="preserve"> children and adults, </w:delText>
        </w:r>
        <w:r w:rsidR="00594D38" w:rsidRPr="000B0EDA" w:rsidDel="00F35E3B">
          <w:rPr>
            <w:i/>
          </w:rPr>
          <w:delText>and</w:delText>
        </w:r>
        <w:r w:rsidR="00594D38" w:rsidDel="00F35E3B">
          <w:delText xml:space="preserve"> if children have identified the </w:delText>
        </w:r>
        <w:r w:rsidR="00594D38" w:rsidRPr="000B0EDA" w:rsidDel="00F35E3B">
          <w:delText>same</w:delText>
        </w:r>
        <w:r w:rsidR="00594D38" w:rsidDel="00F35E3B">
          <w:delText xml:space="preserve"> perceptual features that distinguish small versus big objects</w:delText>
        </w:r>
        <w:r w:rsidR="00457F9A" w:rsidDel="00F35E3B">
          <w:delText xml:space="preserve"> as have adults</w:delText>
        </w:r>
        <w:r w:rsidR="00594D38" w:rsidDel="00F35E3B">
          <w:delText xml:space="preserve">, </w:delText>
        </w:r>
        <w:r w:rsidR="00DB3B85" w:rsidRPr="00594D38" w:rsidDel="00F35E3B">
          <w:delText>then</w:delText>
        </w:r>
        <w:r w:rsidR="00DB3B85" w:rsidDel="00F35E3B">
          <w:delText xml:space="preserve"> the pairs of big and small objects that generate </w:delText>
        </w:r>
        <w:r w:rsidR="00087189" w:rsidDel="00F35E3B">
          <w:delText>strong Size-</w:delText>
        </w:r>
        <w:r w:rsidR="00DB3B85" w:rsidDel="00F35E3B">
          <w:delText xml:space="preserve">Stroop effects should be consistent across </w:delText>
        </w:r>
        <w:r w:rsidR="00087189" w:rsidDel="00F35E3B">
          <w:delText>children</w:delText>
        </w:r>
        <w:r w:rsidR="00DB3B85" w:rsidDel="00F35E3B">
          <w:delText xml:space="preserve"> </w:delText>
        </w:r>
        <w:r w:rsidR="00485A19" w:rsidDel="00F35E3B">
          <w:delText>and</w:delText>
        </w:r>
        <w:r w:rsidR="00DB3B85" w:rsidDel="00F35E3B">
          <w:delText xml:space="preserve"> </w:delText>
        </w:r>
        <w:r w:rsidR="00087189" w:rsidDel="00F35E3B">
          <w:delText>adults</w:delText>
        </w:r>
        <w:r w:rsidR="00181A61" w:rsidDel="00F35E3B">
          <w:delText xml:space="preserve">, even when children cannot categorize those objects </w:delText>
        </w:r>
        <w:r w:rsidR="00B0071A" w:rsidDel="00F35E3B">
          <w:delText xml:space="preserve">at the </w:delText>
        </w:r>
        <w:r w:rsidR="00181A61" w:rsidDel="00F35E3B">
          <w:delText xml:space="preserve">basic level or </w:delText>
        </w:r>
        <w:r w:rsidR="00B0071A" w:rsidDel="00F35E3B">
          <w:delText xml:space="preserve">at the </w:delText>
        </w:r>
        <w:r w:rsidR="00181A61" w:rsidDel="00F35E3B">
          <w:delText xml:space="preserve">superordinate level. </w:delText>
        </w:r>
        <w:r w:rsidR="0066510D" w:rsidDel="00F35E3B">
          <w:delText xml:space="preserve"> On the other hand, if </w:delText>
        </w:r>
        <w:r w:rsidR="00336FE0" w:rsidDel="00F35E3B">
          <w:delText>different</w:delText>
        </w:r>
        <w:r w:rsidR="0066510D" w:rsidDel="00F35E3B">
          <w:delText xml:space="preserve"> mechanisms drive the Stroop effect in adults and children</w:delText>
        </w:r>
        <w:r w:rsidR="00336FE0" w:rsidDel="00F35E3B">
          <w:delText xml:space="preserve"> (or if these mechanisms are not reliable across children), </w:delText>
        </w:r>
        <w:r w:rsidR="0066510D" w:rsidDel="00F35E3B">
          <w:delText xml:space="preserve">then we may see </w:delText>
        </w:r>
        <w:r w:rsidR="000B77E2" w:rsidDel="00F35E3B">
          <w:delText>little</w:delText>
        </w:r>
        <w:r w:rsidR="0066510D" w:rsidDel="00F35E3B">
          <w:delText xml:space="preserve"> consistency across children and adults in </w:delText>
        </w:r>
        <w:r w:rsidR="000B77E2" w:rsidDel="00F35E3B">
          <w:delText>the</w:delText>
        </w:r>
        <w:r w:rsidR="0066510D" w:rsidDel="00F35E3B">
          <w:delText xml:space="preserve"> displays</w:delText>
        </w:r>
        <w:r w:rsidR="000B77E2" w:rsidDel="00F35E3B">
          <w:delText xml:space="preserve"> that</w:delText>
        </w:r>
        <w:r w:rsidR="0066510D" w:rsidDel="00F35E3B">
          <w:delText xml:space="preserve"> generate stronger or weaker Size-Stroop effects.</w:delText>
        </w:r>
      </w:del>
    </w:p>
    <w:p w14:paraId="0171E51A" w14:textId="4DF9037F" w:rsidR="00DB028B" w:rsidDel="00790834" w:rsidRDefault="002B21F1" w:rsidP="00274B84">
      <w:pPr>
        <w:spacing w:line="480" w:lineRule="auto"/>
        <w:ind w:firstLine="720"/>
        <w:outlineLvl w:val="0"/>
        <w:rPr>
          <w:del w:id="928" w:author="Susan Carey" w:date="2017-12-16T11:41:00Z"/>
        </w:rPr>
      </w:pPr>
      <w:del w:id="929" w:author="Susan Carey" w:date="2017-12-16T11:41:00Z">
        <w:r w:rsidDel="00790834">
          <w:delText>To explore th</w:delText>
        </w:r>
        <w:r w:rsidR="00B41386" w:rsidDel="00790834">
          <w:delText>ese alternatives</w:delText>
        </w:r>
        <w:r w:rsidDel="00790834">
          <w:delText>, we</w:delText>
        </w:r>
      </w:del>
      <w:ins w:id="930" w:author="Long, Bria Lorelle" w:date="2017-11-15T10:29:00Z">
        <w:del w:id="931" w:author="Susan Carey" w:date="2017-12-16T11:41:00Z">
          <w:r w:rsidR="00F32513" w:rsidDel="00790834">
            <w:delText xml:space="preserve"> first</w:delText>
          </w:r>
        </w:del>
      </w:ins>
      <w:del w:id="932" w:author="Susan Carey" w:date="2017-12-16T11:41:00Z">
        <w:r w:rsidDel="00790834">
          <w:delText xml:space="preserve"> examined </w:delText>
        </w:r>
        <w:r w:rsidR="00410FFE" w:rsidDel="00790834">
          <w:delText xml:space="preserve">Size </w:delText>
        </w:r>
        <w:r w:rsidR="00497FCD" w:rsidDel="00790834">
          <w:delText xml:space="preserve">Stroop </w:delText>
        </w:r>
        <w:r w:rsidDel="00790834">
          <w:delText xml:space="preserve">display effects for individual pairs of </w:delText>
        </w:r>
        <w:r w:rsidR="00497FCD" w:rsidDel="00790834">
          <w:delText>big and small objects</w:delText>
        </w:r>
        <w:r w:rsidDel="00790834">
          <w:delText xml:space="preserve"> in both children and adults. </w:delText>
        </w:r>
        <w:r w:rsidR="00DB3B85" w:rsidDel="00790834">
          <w:delText>In</w:delText>
        </w:r>
        <w:r w:rsidR="00D86B09" w:rsidDel="00790834">
          <w:delText xml:space="preserve"> Experiments 1 and 2</w:delText>
        </w:r>
        <w:r w:rsidR="00DB3B85" w:rsidDel="00790834">
          <w:delText xml:space="preserve">, we used the same stimuli </w:delText>
        </w:r>
        <w:r w:rsidR="00D86B09" w:rsidDel="00790834">
          <w:delText xml:space="preserve">used </w:delText>
        </w:r>
        <w:r w:rsidR="000B77E2" w:rsidDel="00790834">
          <w:delText xml:space="preserve">in Experiment 1B of </w:delText>
        </w:r>
        <w:r w:rsidR="00D86B09" w:rsidDel="00790834">
          <w:delText>Konkle and Oliva (</w:delText>
        </w:r>
        <w:r w:rsidR="00BD07F4" w:rsidDel="00790834">
          <w:delText>2012</w:delText>
        </w:r>
        <w:r w:rsidR="00DB028B" w:rsidDel="00790834">
          <w:delText>a</w:delText>
        </w:r>
        <w:r w:rsidR="00D86B09" w:rsidDel="00790834">
          <w:delText>)</w:delText>
        </w:r>
        <w:r w:rsidR="00DB3B85" w:rsidDel="00790834">
          <w:delText>,</w:delText>
        </w:r>
        <w:r w:rsidR="00D86B09" w:rsidDel="00790834">
          <w:delText xml:space="preserve"> the study that first </w:delText>
        </w:r>
      </w:del>
      <w:ins w:id="933" w:author="Long, Bria Lorelle" w:date="2017-11-15T10:29:00Z">
        <w:del w:id="934" w:author="Susan Carey" w:date="2017-12-16T11:41:00Z">
          <w:r w:rsidR="00F32513" w:rsidDel="00790834">
            <w:delText xml:space="preserve">initially </w:delText>
          </w:r>
        </w:del>
      </w:ins>
      <w:del w:id="935" w:author="Susan Carey" w:date="2017-12-16T11:41:00Z">
        <w:r w:rsidR="00D86B09" w:rsidDel="00790834">
          <w:delText>demonstrated the Size-Stroop effect with adults</w:delText>
        </w:r>
        <w:r w:rsidR="00DB3B85" w:rsidDel="00790834">
          <w:delText xml:space="preserve">. </w:delText>
        </w:r>
        <w:r w:rsidR="000B77E2" w:rsidDel="00790834">
          <w:delText xml:space="preserve">In both the present experiment and the original experiment with adults, </w:delText>
        </w:r>
        <w:r w:rsidR="00502639" w:rsidDel="00790834">
          <w:delText>s</w:delText>
        </w:r>
        <w:r w:rsidDel="00790834">
          <w:delText xml:space="preserve">timuli </w:delText>
        </w:r>
        <w:r w:rsidR="00DB028B" w:rsidDel="00790834">
          <w:delText xml:space="preserve">are </w:delText>
        </w:r>
        <w:r w:rsidR="00B00DFE" w:rsidDel="00790834">
          <w:delText>presented in consistent pairs</w:delText>
        </w:r>
        <w:r w:rsidR="00DB028B" w:rsidDel="00790834">
          <w:delText>;</w:delText>
        </w:r>
        <w:r w:rsidR="00B00DFE" w:rsidDel="00790834">
          <w:delText xml:space="preserve"> </w:delText>
        </w:r>
        <w:r w:rsidR="00DB028B" w:rsidDel="00790834">
          <w:delText>f</w:delText>
        </w:r>
        <w:r w:rsidR="00B00DFE" w:rsidDel="00790834">
          <w:delText xml:space="preserve">or example, a picture of a grill was always paired with a picture of a die on both incongruent and congruent trials. </w:delText>
        </w:r>
        <w:r w:rsidR="00485A19" w:rsidDel="00790834">
          <w:delText xml:space="preserve">Thus, </w:delText>
        </w:r>
        <w:r w:rsidR="00B41386" w:rsidDel="00790834">
          <w:delText>we could</w:delText>
        </w:r>
        <w:r w:rsidR="00485A19" w:rsidDel="00790834">
          <w:delText xml:space="preserve"> obtain </w:delText>
        </w:r>
        <w:r w:rsidR="00B276F5" w:rsidDel="00790834">
          <w:delText>measures of the</w:delText>
        </w:r>
        <w:r w:rsidR="00485A19" w:rsidDel="00790834">
          <w:delText xml:space="preserve"> Size-Stroop effect for </w:delText>
        </w:r>
        <w:r w:rsidR="00B276F5" w:rsidDel="00790834">
          <w:delText xml:space="preserve">each </w:delText>
        </w:r>
        <w:r w:rsidR="00485A19" w:rsidDel="00790834">
          <w:delText xml:space="preserve">individual </w:delText>
        </w:r>
        <w:r w:rsidR="007B3A45" w:rsidDel="00790834">
          <w:delText xml:space="preserve">display </w:delText>
        </w:r>
        <w:r w:rsidDel="00790834">
          <w:delText>pair of big and small object</w:delText>
        </w:r>
        <w:r w:rsidR="004266F3" w:rsidDel="00790834">
          <w:delText>s for both children and adults.</w:delText>
        </w:r>
        <w:r w:rsidR="00DB028B" w:rsidDel="00790834">
          <w:delText xml:space="preserve"> We used</w:delText>
        </w:r>
        <w:r w:rsidR="00975DB5" w:rsidDel="00790834">
          <w:delText xml:space="preserve"> </w:delText>
        </w:r>
        <w:r w:rsidR="004266F3" w:rsidDel="00790834">
          <w:delText xml:space="preserve">the original </w:delText>
        </w:r>
        <w:r w:rsidR="00975DB5" w:rsidDel="00790834">
          <w:delText xml:space="preserve">data </w:delText>
        </w:r>
        <w:r w:rsidR="00DC7856" w:rsidDel="00790834">
          <w:delText>from</w:delText>
        </w:r>
        <w:r w:rsidR="006F4CAB" w:rsidDel="00790834">
          <w:delText xml:space="preserve"> </w:delText>
        </w:r>
        <w:r w:rsidR="004266F3" w:rsidDel="00790834">
          <w:delText xml:space="preserve">Experiment 1B of </w:delText>
        </w:r>
        <w:r w:rsidR="00DB028B" w:rsidDel="00790834">
          <w:delText>Konkle &amp; Oliva (2012a) to calculate display effects for adults</w:delText>
        </w:r>
        <w:r w:rsidR="00C61706" w:rsidDel="00790834">
          <w:delText xml:space="preserve">. </w:delText>
        </w:r>
        <w:r w:rsidR="00817DBB" w:rsidDel="00790834">
          <w:delText xml:space="preserve"> </w:delText>
        </w:r>
        <w:r w:rsidR="00C61706" w:rsidDel="00790834">
          <w:delText>W</w:delText>
        </w:r>
        <w:r w:rsidR="00975DB5" w:rsidDel="00790834">
          <w:delText xml:space="preserve">e used </w:delText>
        </w:r>
        <w:r w:rsidR="00C61706" w:rsidDel="00790834">
          <w:delText xml:space="preserve">RT </w:delText>
        </w:r>
        <w:r w:rsidR="00975DB5" w:rsidDel="00790834">
          <w:delText xml:space="preserve">data </w:delText>
        </w:r>
        <w:r w:rsidR="00336FE0" w:rsidDel="00790834">
          <w:delText>from the</w:delText>
        </w:r>
        <w:r w:rsidR="00975DB5" w:rsidDel="00790834">
          <w:delText xml:space="preserve"> </w:delText>
        </w:r>
        <w:r w:rsidR="00DB028B" w:rsidDel="00790834">
          <w:delText xml:space="preserve">4-year-olds </w:delText>
        </w:r>
        <w:r w:rsidR="00336FE0" w:rsidDel="00790834">
          <w:delText xml:space="preserve">who </w:delText>
        </w:r>
        <w:r w:rsidR="00457F9A" w:rsidDel="00790834">
          <w:delText xml:space="preserve">contributed RT data </w:delText>
        </w:r>
        <w:r w:rsidR="00A50C14" w:rsidDel="00790834">
          <w:delText>in</w:delText>
        </w:r>
        <w:r w:rsidR="00336FE0" w:rsidDel="00790834">
          <w:delText xml:space="preserve"> </w:delText>
        </w:r>
        <w:r w:rsidR="00DB028B" w:rsidDel="00790834">
          <w:delText>Experiment</w:delText>
        </w:r>
        <w:r w:rsidR="00336FE0" w:rsidDel="00790834">
          <w:delText xml:space="preserve"> </w:delText>
        </w:r>
        <w:r w:rsidR="00DB028B" w:rsidDel="00790834">
          <w:delText xml:space="preserve">1 </w:delText>
        </w:r>
        <w:r w:rsidR="00A50C14" w:rsidDel="00790834">
          <w:delText>and</w:delText>
        </w:r>
        <w:r w:rsidR="00336FE0" w:rsidDel="00790834">
          <w:delText xml:space="preserve"> </w:delText>
        </w:r>
        <w:r w:rsidR="00DB028B" w:rsidDel="00790834">
          <w:delText xml:space="preserve">2 to </w:delText>
        </w:r>
        <w:r w:rsidR="008D5539" w:rsidDel="00790834">
          <w:delText xml:space="preserve">calculate </w:delText>
        </w:r>
        <w:r w:rsidR="00C61706" w:rsidDel="00790834">
          <w:delText xml:space="preserve">Stroop RT </w:delText>
        </w:r>
        <w:r w:rsidR="00DB028B" w:rsidDel="00790834">
          <w:delText>display effects</w:delText>
        </w:r>
        <w:r w:rsidR="00336FE0" w:rsidDel="00790834">
          <w:delText xml:space="preserve"> for 4-year-olds</w:delText>
        </w:r>
        <w:r w:rsidR="00E1477D" w:rsidDel="00790834">
          <w:delText>.</w:delText>
        </w:r>
        <w:r w:rsidR="00C61706" w:rsidDel="00790834">
          <w:delText xml:space="preserve"> </w:delText>
        </w:r>
      </w:del>
      <w:ins w:id="936" w:author="Long, Bria Lorelle" w:date="2017-11-15T10:22:00Z">
        <w:del w:id="937" w:author="Susan Carey" w:date="2017-12-16T11:41:00Z">
          <w:r w:rsidR="009B6B48" w:rsidDel="00790834">
            <w:delText xml:space="preserve"> </w:delText>
          </w:r>
        </w:del>
      </w:ins>
      <w:ins w:id="938" w:author="Long, Bria Lorelle" w:date="2017-11-15T10:23:00Z">
        <w:del w:id="939" w:author="Susan Carey" w:date="2017-12-16T11:41:00Z">
          <w:r w:rsidR="009B6B48" w:rsidDel="00790834">
            <w:delText>To ask whether children and adults showed similar patterns across individual pairs of big and small objects, we simply correlated the Stroop display effects obtained in children and adults.</w:delText>
          </w:r>
        </w:del>
      </w:ins>
    </w:p>
    <w:p w14:paraId="732C2EDC" w14:textId="1CB00234" w:rsidR="0066510D" w:rsidDel="00790834" w:rsidRDefault="00485A19" w:rsidP="00274B84">
      <w:pPr>
        <w:spacing w:line="480" w:lineRule="auto"/>
        <w:ind w:firstLine="720"/>
        <w:outlineLvl w:val="0"/>
        <w:rPr>
          <w:del w:id="940" w:author="Susan Carey" w:date="2017-12-16T11:41:00Z"/>
          <w:b/>
        </w:rPr>
      </w:pPr>
      <w:del w:id="941" w:author="Susan Carey" w:date="2017-12-16T11:41:00Z">
        <w:r w:rsidDel="00790834">
          <w:delText xml:space="preserve">To </w:delText>
        </w:r>
        <w:r w:rsidR="00181A61" w:rsidDel="00790834">
          <w:delText>establish</w:delText>
        </w:r>
        <w:r w:rsidR="00DB3B85" w:rsidDel="00790834">
          <w:delText xml:space="preserve"> </w:delText>
        </w:r>
      </w:del>
      <w:ins w:id="942" w:author="Long, Bria Lorelle" w:date="2017-11-15T10:22:00Z">
        <w:del w:id="943" w:author="Susan Carey" w:date="2017-12-16T11:41:00Z">
          <w:r w:rsidR="009B6B48" w:rsidDel="00790834">
            <w:delText>examine</w:delText>
          </w:r>
        </w:del>
      </w:ins>
      <w:ins w:id="944" w:author="Long, Bria Lorelle" w:date="2017-11-15T10:21:00Z">
        <w:del w:id="945" w:author="Susan Carey" w:date="2017-12-16T11:41:00Z">
          <w:r w:rsidR="009B6B48" w:rsidDel="00790834">
            <w:delText xml:space="preserve"> </w:delText>
          </w:r>
        </w:del>
      </w:ins>
      <w:del w:id="946" w:author="Susan Carey" w:date="2017-12-16T11:41:00Z">
        <w:r w:rsidR="00DB3B85" w:rsidDel="00790834">
          <w:delText xml:space="preserve">whether children’s </w:delText>
        </w:r>
        <w:r w:rsidR="00502639" w:rsidDel="00790834">
          <w:delText xml:space="preserve">ability to identify </w:delText>
        </w:r>
        <w:r w:rsidR="00DB3B85" w:rsidDel="00790834">
          <w:delText>objects influences the Size-Stroop effect</w:delText>
        </w:r>
        <w:r w:rsidR="00502639" w:rsidDel="00790834">
          <w:delText xml:space="preserve"> </w:delText>
        </w:r>
        <w:r w:rsidR="007B3A45" w:rsidDel="00790834">
          <w:delText>these objects generate</w:delText>
        </w:r>
        <w:r w:rsidDel="00790834">
          <w:delText xml:space="preserve">, we asked an independent group of 4-year-olds to identify the objects in the Stroop displays. We </w:delText>
        </w:r>
      </w:del>
      <w:ins w:id="947" w:author="Long, Bria Lorelle" w:date="2017-11-15T10:22:00Z">
        <w:del w:id="948" w:author="Susan Carey" w:date="2017-12-16T11:41:00Z">
          <w:r w:rsidR="009B6B48" w:rsidDel="00790834">
            <w:delText xml:space="preserve">We </w:delText>
          </w:r>
        </w:del>
      </w:ins>
      <w:del w:id="949" w:author="Susan Carey" w:date="2017-12-16T11:41:00Z">
        <w:r w:rsidR="008D5539" w:rsidDel="00790834">
          <w:delText>first</w:delText>
        </w:r>
        <w:r w:rsidDel="00790834">
          <w:delText xml:space="preserve"> analyzed how well </w:delText>
        </w:r>
        <w:r w:rsidR="00502639" w:rsidDel="00790834">
          <w:delText>4-year-olds’</w:delText>
        </w:r>
        <w:r w:rsidR="00497FCD" w:rsidDel="00790834">
          <w:delText xml:space="preserve"> </w:delText>
        </w:r>
        <w:r w:rsidDel="00790834">
          <w:delText>could identify these objects</w:delText>
        </w:r>
        <w:r w:rsidR="00502639" w:rsidDel="00790834">
          <w:delText xml:space="preserve"> </w:delText>
        </w:r>
      </w:del>
      <w:ins w:id="950" w:author="Long, Bria Lorelle" w:date="2017-11-15T10:22:00Z">
        <w:del w:id="951" w:author="Susan Carey" w:date="2017-12-16T11:41:00Z">
          <w:r w:rsidR="009B6B48" w:rsidDel="00790834">
            <w:delText xml:space="preserve">at the basic-level (e.g., as a “bookshelf”) or as any object in the same correct size category (e.g., </w:delText>
          </w:r>
        </w:del>
      </w:ins>
      <w:ins w:id="952" w:author="Long, Bria Lorelle" w:date="2017-11-15T10:29:00Z">
        <w:del w:id="953" w:author="Susan Carey" w:date="2017-12-16T11:41:00Z">
          <w:r w:rsidR="00F32513" w:rsidDel="00790834">
            <w:delText>calling</w:delText>
          </w:r>
        </w:del>
      </w:ins>
      <w:ins w:id="954" w:author="Long, Bria Lorelle" w:date="2017-11-15T10:22:00Z">
        <w:del w:id="955" w:author="Susan Carey" w:date="2017-12-16T11:41:00Z">
          <w:r w:rsidR="00F32513" w:rsidDel="00790834">
            <w:delText xml:space="preserve"> a “bookshelf</w:delText>
          </w:r>
          <w:r w:rsidR="009B6B48" w:rsidDel="00790834">
            <w:delText>”</w:delText>
          </w:r>
        </w:del>
      </w:ins>
      <w:ins w:id="956" w:author="Long, Bria Lorelle" w:date="2017-11-15T10:29:00Z">
        <w:del w:id="957" w:author="Susan Carey" w:date="2017-12-16T11:41:00Z">
          <w:r w:rsidR="00F32513" w:rsidDel="00790834">
            <w:delText xml:space="preserve"> a “bus”</w:delText>
          </w:r>
        </w:del>
      </w:ins>
      <w:ins w:id="958" w:author="Long, Bria Lorelle" w:date="2017-11-15T10:22:00Z">
        <w:del w:id="959" w:author="Susan Carey" w:date="2017-12-16T11:41:00Z">
          <w:r w:rsidR="009B6B48" w:rsidDel="00790834">
            <w:delText xml:space="preserve">).  Finally, we </w:delText>
          </w:r>
        </w:del>
      </w:ins>
      <w:del w:id="960" w:author="Susan Carey" w:date="2017-12-16T11:41:00Z">
        <w:r w:rsidR="00502639" w:rsidDel="00790834">
          <w:delText xml:space="preserve">and </w:delText>
        </w:r>
        <w:r w:rsidR="008D5539" w:rsidDel="00790834">
          <w:delText xml:space="preserve">then </w:delText>
        </w:r>
        <w:r w:rsidR="00502639" w:rsidDel="00790834">
          <w:delText>examined</w:delText>
        </w:r>
        <w:r w:rsidDel="00790834">
          <w:delText xml:space="preserve"> </w:delText>
        </w:r>
        <w:r w:rsidR="00502639" w:rsidDel="00790834">
          <w:delText xml:space="preserve">whether </w:delText>
        </w:r>
        <w:r w:rsidR="008D5539" w:rsidDel="00790834">
          <w:delText xml:space="preserve">4-year-olds’ </w:delText>
        </w:r>
        <w:r w:rsidR="00502639" w:rsidDel="00790834">
          <w:delText>ability</w:delText>
        </w:r>
        <w:r w:rsidR="00497FCD" w:rsidDel="00790834">
          <w:delText xml:space="preserve"> to</w:delText>
        </w:r>
        <w:r w:rsidDel="00790834">
          <w:delText xml:space="preserve"> identify the objects in a given pair predicted the magnitude of the Size-Stroop effect for that </w:delText>
        </w:r>
        <w:r w:rsidR="00497FCD" w:rsidDel="00790834">
          <w:delText xml:space="preserve">display </w:delText>
        </w:r>
        <w:r w:rsidDel="00790834">
          <w:delText xml:space="preserve">pair. </w:delText>
        </w:r>
      </w:del>
    </w:p>
    <w:p w14:paraId="628AB878" w14:textId="77777777" w:rsidR="00502639" w:rsidRPr="00BD07F4" w:rsidRDefault="00502639" w:rsidP="00274B84">
      <w:pPr>
        <w:tabs>
          <w:tab w:val="left" w:pos="2970"/>
        </w:tabs>
        <w:spacing w:line="480" w:lineRule="auto"/>
        <w:jc w:val="center"/>
        <w:outlineLvl w:val="0"/>
        <w:rPr>
          <w:b/>
        </w:rPr>
      </w:pPr>
      <w:r>
        <w:rPr>
          <w:b/>
        </w:rPr>
        <w:t>M</w:t>
      </w:r>
      <w:r w:rsidRPr="00BD07F4">
        <w:rPr>
          <w:b/>
        </w:rPr>
        <w:t>ethods</w:t>
      </w:r>
    </w:p>
    <w:p w14:paraId="2751525E" w14:textId="77777777" w:rsidR="00790834" w:rsidDel="00A25FD6" w:rsidRDefault="00926ED8" w:rsidP="00274B84">
      <w:pPr>
        <w:spacing w:line="480" w:lineRule="auto"/>
        <w:ind w:firstLine="720"/>
        <w:outlineLvl w:val="0"/>
        <w:rPr>
          <w:ins w:id="961" w:author="Susan Carey" w:date="2017-12-16T11:42:00Z"/>
          <w:del w:id="962" w:author="Long, Bria Lorelle" w:date="2017-12-18T16:02:00Z"/>
        </w:rPr>
      </w:pPr>
      <w:r>
        <w:rPr>
          <w:b/>
          <w:i/>
        </w:rPr>
        <w:t xml:space="preserve">Size-Stroop </w:t>
      </w:r>
      <w:ins w:id="963" w:author="Susan Carey" w:date="2017-12-16T11:41:00Z">
        <w:r w:rsidR="00790834">
          <w:rPr>
            <w:b/>
            <w:i/>
          </w:rPr>
          <w:t>Item</w:t>
        </w:r>
      </w:ins>
      <w:del w:id="964" w:author="Susan Carey" w:date="2017-12-16T11:41:00Z">
        <w:r w:rsidR="00B92B4A" w:rsidDel="00790834">
          <w:rPr>
            <w:b/>
            <w:i/>
          </w:rPr>
          <w:delText>Display</w:delText>
        </w:r>
      </w:del>
      <w:r w:rsidR="00B92B4A">
        <w:rPr>
          <w:b/>
          <w:i/>
        </w:rPr>
        <w:t xml:space="preserve"> Effects</w:t>
      </w:r>
      <w:r>
        <w:rPr>
          <w:b/>
          <w:i/>
        </w:rPr>
        <w:t xml:space="preserve">. </w:t>
      </w:r>
      <w:r>
        <w:t xml:space="preserve"> </w:t>
      </w:r>
    </w:p>
    <w:p w14:paraId="08CABCBE" w14:textId="2AC7EC34" w:rsidR="00790834" w:rsidRDefault="00790834">
      <w:pPr>
        <w:spacing w:line="480" w:lineRule="auto"/>
        <w:ind w:firstLine="720"/>
        <w:outlineLvl w:val="0"/>
        <w:rPr>
          <w:ins w:id="965" w:author="Susan Carey" w:date="2017-12-16T11:42:00Z"/>
        </w:rPr>
        <w:pPrChange w:id="966" w:author="Long, Bria Lorelle" w:date="2017-12-18T16:02:00Z">
          <w:pPr>
            <w:spacing w:line="480" w:lineRule="auto"/>
            <w:ind w:firstLine="720"/>
          </w:pPr>
        </w:pPrChange>
      </w:pPr>
      <w:ins w:id="967" w:author="Susan Carey" w:date="2017-12-16T11:42:00Z">
        <w:r>
          <w:t>In Experiments 1 and 2, we used the same stimuli used in Experiment 1</w:t>
        </w:r>
        <w:del w:id="968" w:author="Long, Bria Lorelle" w:date="2018-01-17T09:47:00Z">
          <w:r w:rsidDel="001C336F">
            <w:delText>B</w:delText>
          </w:r>
        </w:del>
      </w:ins>
      <w:ins w:id="969" w:author="Long, Bria Lorelle" w:date="2018-01-17T09:47:00Z">
        <w:r w:rsidR="001C336F">
          <w:t>b</w:t>
        </w:r>
      </w:ins>
      <w:ins w:id="970" w:author="Susan Carey" w:date="2017-12-16T11:42:00Z">
        <w:r>
          <w:t xml:space="preserve"> of Konkle and Oliva (2012</w:t>
        </w:r>
        <w:del w:id="971" w:author="Long, Bria Lorelle" w:date="2018-01-17T09:47:00Z">
          <w:r w:rsidDel="001C336F">
            <w:delText>a</w:delText>
          </w:r>
        </w:del>
      </w:ins>
      <w:ins w:id="972" w:author="Long, Bria Lorelle" w:date="2018-01-17T09:47:00Z">
        <w:r w:rsidR="001C336F">
          <w:t>b</w:t>
        </w:r>
      </w:ins>
      <w:ins w:id="973" w:author="Susan Carey" w:date="2017-12-16T11:42:00Z">
        <w:r>
          <w:t xml:space="preserve">), the study that initially demonstrated the Size-Stroop effect with adults. In both the present experiment and the original experiment with adults, stimuli </w:t>
        </w:r>
        <w:del w:id="974" w:author="Long, Bria Lorelle" w:date="2018-01-17T09:47:00Z">
          <w:r w:rsidDel="001C336F">
            <w:delText>are</w:delText>
          </w:r>
        </w:del>
      </w:ins>
      <w:ins w:id="975" w:author="Long, Bria Lorelle" w:date="2018-01-17T09:47:00Z">
        <w:r w:rsidR="001C336F">
          <w:t>were</w:t>
        </w:r>
      </w:ins>
      <w:ins w:id="976" w:author="Susan Carey" w:date="2017-12-16T11:42:00Z">
        <w:r>
          <w:t xml:space="preserve"> presented in consistent pairs; for example, a picture of a grill was always paired with a picture of a die on both incongruent and congruent trials. Thus, we could obtain measures of the Size-Stroop effect for each individual </w:t>
        </w:r>
        <w:del w:id="977" w:author="Long, Bria Lorelle" w:date="2018-02-07T16:13:00Z">
          <w:r w:rsidDel="000D1447">
            <w:delText xml:space="preserve">display </w:delText>
          </w:r>
        </w:del>
        <w:r>
          <w:t xml:space="preserve">pair of </w:t>
        </w:r>
        <w:del w:id="978" w:author="mariko.moher@williams.edu" w:date="2018-01-22T13:10:00Z">
          <w:r w:rsidDel="002D66B8">
            <w:delText xml:space="preserve">big and small </w:delText>
          </w:r>
        </w:del>
        <w:r>
          <w:t xml:space="preserve">objects for both children and adults. We used the original data from Experiment </w:t>
        </w:r>
        <w:commentRangeStart w:id="979"/>
        <w:r>
          <w:t>1B</w:t>
        </w:r>
      </w:ins>
      <w:commentRangeEnd w:id="979"/>
      <w:r w:rsidR="002D66B8">
        <w:rPr>
          <w:rStyle w:val="CommentReference"/>
        </w:rPr>
        <w:commentReference w:id="979"/>
      </w:r>
      <w:ins w:id="980" w:author="Susan Carey" w:date="2017-12-16T11:42:00Z">
        <w:r>
          <w:t xml:space="preserve"> of Konkle &amp; Oliva (2012</w:t>
        </w:r>
        <w:del w:id="981" w:author="Long, Bria Lorelle" w:date="2018-01-17T09:47:00Z">
          <w:r w:rsidDel="00575D75">
            <w:delText>a</w:delText>
          </w:r>
        </w:del>
      </w:ins>
      <w:ins w:id="982" w:author="Long, Bria Lorelle" w:date="2018-01-17T09:47:00Z">
        <w:r w:rsidR="00575D75">
          <w:t>b</w:t>
        </w:r>
      </w:ins>
      <w:ins w:id="983" w:author="Susan Carey" w:date="2017-12-16T11:42:00Z">
        <w:r>
          <w:t>) to calculate item effects for adults</w:t>
        </w:r>
      </w:ins>
      <w:ins w:id="984" w:author="Long, Bria Lorelle" w:date="2018-01-17T09:48:00Z">
        <w:r w:rsidR="00575D75">
          <w:t xml:space="preserve">, and </w:t>
        </w:r>
      </w:ins>
      <w:ins w:id="985" w:author="Susan Carey" w:date="2017-12-16T11:42:00Z">
        <w:del w:id="986" w:author="Long, Bria Lorelle" w:date="2018-01-17T09:48:00Z">
          <w:r w:rsidDel="00575D75">
            <w:delText xml:space="preserve">.  </w:delText>
          </w:r>
        </w:del>
      </w:ins>
      <w:ins w:id="987" w:author="Long, Bria Lorelle" w:date="2018-01-17T09:48:00Z">
        <w:r w:rsidR="00575D75">
          <w:t>w</w:t>
        </w:r>
      </w:ins>
      <w:ins w:id="988" w:author="Susan Carey" w:date="2017-12-16T11:42:00Z">
        <w:del w:id="989" w:author="Long, Bria Lorelle" w:date="2018-01-17T09:48:00Z">
          <w:r w:rsidDel="00575D75">
            <w:delText>W</w:delText>
          </w:r>
        </w:del>
        <w:r>
          <w:t>e used RT data from the 4-year-olds who contributed RT data in Experiment 1 and 2 to calculate</w:t>
        </w:r>
        <w:del w:id="990" w:author="Long, Bria Lorelle" w:date="2018-01-17T09:48:00Z">
          <w:r w:rsidDel="00575D75">
            <w:delText xml:space="preserve"> Stroop RT display effect</w:delText>
          </w:r>
        </w:del>
      </w:ins>
      <w:ins w:id="991" w:author="Long, Bria Lorelle" w:date="2018-01-17T09:48:00Z">
        <w:r w:rsidR="00575D75">
          <w:t xml:space="preserve"> item effects</w:t>
        </w:r>
      </w:ins>
      <w:ins w:id="992" w:author="Susan Carey" w:date="2017-12-16T11:42:00Z">
        <w:del w:id="993" w:author="Long, Bria Lorelle" w:date="2018-01-17T09:48:00Z">
          <w:r w:rsidDel="00575D75">
            <w:delText>s</w:delText>
          </w:r>
        </w:del>
        <w:r>
          <w:t xml:space="preserve"> for 4-year-olds.  </w:t>
        </w:r>
      </w:ins>
    </w:p>
    <w:p w14:paraId="2B3ACFB1" w14:textId="17F29683" w:rsidR="0066510D" w:rsidDel="00790834" w:rsidRDefault="0066510D" w:rsidP="00001E48">
      <w:pPr>
        <w:spacing w:line="480" w:lineRule="auto"/>
        <w:ind w:firstLine="720"/>
        <w:rPr>
          <w:del w:id="994" w:author="Susan Carey" w:date="2017-12-16T11:46:00Z"/>
        </w:rPr>
      </w:pPr>
      <w:r>
        <w:t xml:space="preserve">To calculate </w:t>
      </w:r>
      <w:commentRangeStart w:id="995"/>
      <w:del w:id="996" w:author="Long, Bria Lorelle" w:date="2018-01-17T09:48:00Z">
        <w:r w:rsidDel="00575D75">
          <w:delText xml:space="preserve">RT </w:delText>
        </w:r>
      </w:del>
      <w:r w:rsidR="00C448F5">
        <w:t xml:space="preserve">Stroop </w:t>
      </w:r>
      <w:ins w:id="997" w:author="Long, Bria Lorelle" w:date="2018-01-17T09:48:00Z">
        <w:r w:rsidR="00575D75">
          <w:t xml:space="preserve">RT </w:t>
        </w:r>
      </w:ins>
      <w:ins w:id="998" w:author="Susan Carey" w:date="2017-12-16T11:45:00Z">
        <w:r w:rsidR="00790834">
          <w:t>item</w:t>
        </w:r>
      </w:ins>
      <w:del w:id="999" w:author="Susan Carey" w:date="2017-12-16T11:45:00Z">
        <w:r w:rsidDel="00790834">
          <w:delText>display</w:delText>
        </w:r>
      </w:del>
      <w:r>
        <w:t xml:space="preserve"> effects</w:t>
      </w:r>
      <w:commentRangeEnd w:id="995"/>
      <w:ins w:id="1000" w:author="mariko.moher@williams.edu" w:date="2018-01-22T14:43:00Z">
        <w:r w:rsidR="00AD69E1">
          <w:t xml:space="preserve"> for children</w:t>
        </w:r>
      </w:ins>
      <w:r w:rsidR="002D66B8">
        <w:rPr>
          <w:rStyle w:val="CommentReference"/>
        </w:rPr>
        <w:commentReference w:id="995"/>
      </w:r>
      <w:r w:rsidR="00926ED8">
        <w:t xml:space="preserve">, we </w:t>
      </w:r>
      <w:commentRangeStart w:id="1001"/>
      <w:r w:rsidR="00926ED8">
        <w:t xml:space="preserve">averaged </w:t>
      </w:r>
      <w:r w:rsidR="00DB028B">
        <w:t>RTs</w:t>
      </w:r>
      <w:r w:rsidR="00926ED8">
        <w:t xml:space="preserve"> for each congruent </w:t>
      </w:r>
      <w:commentRangeEnd w:id="1001"/>
      <w:r w:rsidR="002E01CA">
        <w:rPr>
          <w:rStyle w:val="CommentReference"/>
        </w:rPr>
        <w:commentReference w:id="1001"/>
      </w:r>
      <w:r w:rsidR="00926ED8">
        <w:t xml:space="preserve">and incongruent </w:t>
      </w:r>
      <w:del w:id="1002" w:author="Long, Bria Lorelle" w:date="2018-02-07T16:13:00Z">
        <w:r w:rsidR="00926ED8" w:rsidDel="00BC4309">
          <w:delText xml:space="preserve">display </w:delText>
        </w:r>
      </w:del>
      <w:del w:id="1003" w:author="Long, Bria Lorelle" w:date="2018-02-07T16:14:00Z">
        <w:r w:rsidR="00926ED8" w:rsidDel="00BC4309">
          <w:delText>pair</w:delText>
        </w:r>
      </w:del>
      <w:ins w:id="1004" w:author="Long, Bria Lorelle" w:date="2018-02-07T16:14:00Z">
        <w:r w:rsidR="00BC4309">
          <w:t>display separately</w:t>
        </w:r>
      </w:ins>
      <w:ins w:id="1005" w:author="Long, Bria Lorelle" w:date="2018-02-07T16:13:00Z">
        <w:r w:rsidR="00BC4309">
          <w:t xml:space="preserve"> </w:t>
        </w:r>
      </w:ins>
      <w:ins w:id="1006" w:author="Long, Bria Lorelle" w:date="2018-02-07T16:14:00Z">
        <w:r w:rsidR="00BC4309">
          <w:t xml:space="preserve">in </w:t>
        </w:r>
      </w:ins>
      <w:del w:id="1007" w:author="Long, Bria Lorelle" w:date="2018-02-07T16:13:00Z">
        <w:r w:rsidR="00926ED8" w:rsidDel="00BC4309">
          <w:delText xml:space="preserve"> f</w:delText>
        </w:r>
      </w:del>
      <w:del w:id="1008" w:author="Long, Bria Lorelle" w:date="2018-02-07T16:14:00Z">
        <w:r w:rsidR="00926ED8" w:rsidDel="00BC4309">
          <w:delText xml:space="preserve">or </w:delText>
        </w:r>
      </w:del>
      <w:r w:rsidR="00926ED8">
        <w:t xml:space="preserve">each 4-year-old who </w:t>
      </w:r>
      <w:r w:rsidR="008B0B17">
        <w:t xml:space="preserve">contributed to RT analyses </w:t>
      </w:r>
      <w:r w:rsidR="00926ED8">
        <w:t>in either Experiments 1 or 2</w:t>
      </w:r>
      <w:r w:rsidR="008B0B17" w:rsidRPr="008B0B17">
        <w:rPr>
          <w:i/>
        </w:rPr>
        <w:t xml:space="preserve"> </w:t>
      </w:r>
      <w:r w:rsidR="008B0B17" w:rsidRPr="008B0B17">
        <w:t>(</w:t>
      </w:r>
      <w:r w:rsidR="00A200C9">
        <w:t>62</w:t>
      </w:r>
      <w:r w:rsidR="00A200C9" w:rsidRPr="008B0B17">
        <w:t xml:space="preserve"> </w:t>
      </w:r>
      <w:r w:rsidR="008B0B17" w:rsidRPr="008B0B17">
        <w:t>children).</w:t>
      </w:r>
      <w:r w:rsidR="008B0B17">
        <w:rPr>
          <w:b/>
        </w:rPr>
        <w:t xml:space="preserve"> </w:t>
      </w:r>
      <w:del w:id="1009" w:author="Long, Bria Lorelle" w:date="2018-01-07T11:46:00Z">
        <w:r w:rsidR="00926ED8" w:rsidDel="00FE4285">
          <w:rPr>
            <w:b/>
            <w:i/>
          </w:rPr>
          <w:delText xml:space="preserve"> </w:delText>
        </w:r>
      </w:del>
      <w:r w:rsidR="00926ED8">
        <w:t xml:space="preserve">Then, we averaged across </w:t>
      </w:r>
      <w:del w:id="1010" w:author="mariko.moher@williams.edu" w:date="2018-01-22T14:42:00Z">
        <w:r w:rsidR="00926ED8" w:rsidDel="002E01CA">
          <w:delText xml:space="preserve">subjects </w:delText>
        </w:r>
      </w:del>
      <w:ins w:id="1011" w:author="mariko.moher@williams.edu" w:date="2018-01-22T14:42:00Z">
        <w:r w:rsidR="002E01CA">
          <w:t xml:space="preserve">participants </w:t>
        </w:r>
      </w:ins>
      <w:r w:rsidR="00926ED8">
        <w:t xml:space="preserve">to calculate </w:t>
      </w:r>
      <w:ins w:id="1012" w:author="Long, Bria Lorelle" w:date="2018-02-07T16:14:00Z">
        <w:r w:rsidR="00BC4309">
          <w:t xml:space="preserve">group </w:t>
        </w:r>
      </w:ins>
      <w:r w:rsidR="00926ED8">
        <w:t>average</w:t>
      </w:r>
      <w:ins w:id="1013" w:author="Long, Bria Lorelle" w:date="2018-02-07T16:14:00Z">
        <w:r w:rsidR="00BC4309" w:rsidRPr="00BC4309">
          <w:t xml:space="preserve"> </w:t>
        </w:r>
        <w:r w:rsidR="00BC4309">
          <w:t>congruent and incongruent</w:t>
        </w:r>
      </w:ins>
      <w:r w:rsidR="00926ED8">
        <w:t xml:space="preserve"> </w:t>
      </w:r>
      <w:r w:rsidR="00DB028B">
        <w:t>RTs</w:t>
      </w:r>
      <w:r w:rsidR="00926ED8">
        <w:t xml:space="preserve"> for </w:t>
      </w:r>
      <w:del w:id="1014" w:author="Long, Bria Lorelle" w:date="2018-02-07T16:14:00Z">
        <w:r w:rsidR="00926ED8" w:rsidDel="00BC4309">
          <w:delText xml:space="preserve">congruent and incongruent </w:delText>
        </w:r>
        <w:r w:rsidR="00683287" w:rsidDel="00BC4309">
          <w:delText xml:space="preserve">displays </w:delText>
        </w:r>
        <w:r w:rsidR="00926ED8" w:rsidDel="00BC4309">
          <w:delText xml:space="preserve">for </w:delText>
        </w:r>
      </w:del>
      <w:r w:rsidR="00926ED8">
        <w:t xml:space="preserve">all 20 pairs. </w:t>
      </w:r>
      <w:del w:id="1015" w:author="Long, Bria Lorelle" w:date="2018-02-07T16:14:00Z">
        <w:r w:rsidR="00926ED8" w:rsidDel="00BC4309">
          <w:delText xml:space="preserve">Display </w:delText>
        </w:r>
      </w:del>
      <w:ins w:id="1016" w:author="Long, Bria Lorelle" w:date="2018-02-07T16:14:00Z">
        <w:r w:rsidR="00BC4309">
          <w:t xml:space="preserve">Stroop item </w:t>
        </w:r>
      </w:ins>
      <w:r w:rsidR="00926ED8">
        <w:t xml:space="preserve">effects were then calculated by subtracting the average </w:t>
      </w:r>
      <w:r w:rsidR="00063AE9">
        <w:t>congruent from</w:t>
      </w:r>
      <w:r w:rsidR="00926ED8">
        <w:t xml:space="preserve"> incongruent RT</w:t>
      </w:r>
      <w:r>
        <w:t xml:space="preserve">. </w:t>
      </w:r>
      <w:ins w:id="1017" w:author="Susan Carey" w:date="2017-12-16T11:46:00Z">
        <w:r w:rsidR="00790834">
          <w:t xml:space="preserve"> </w:t>
        </w:r>
      </w:ins>
    </w:p>
    <w:p w14:paraId="0245126B" w14:textId="6FAEE683" w:rsidR="00926ED8" w:rsidRDefault="0066510D" w:rsidP="00001E48">
      <w:pPr>
        <w:spacing w:line="480" w:lineRule="auto"/>
        <w:ind w:firstLine="720"/>
      </w:pPr>
      <w:r>
        <w:t xml:space="preserve">To calculate RT </w:t>
      </w:r>
      <w:ins w:id="1018" w:author="Susan Carey" w:date="2017-12-16T11:46:00Z">
        <w:r w:rsidR="00790834">
          <w:t>item</w:t>
        </w:r>
      </w:ins>
      <w:del w:id="1019" w:author="Susan Carey" w:date="2017-12-16T11:46:00Z">
        <w:r w:rsidDel="00790834">
          <w:delText>display</w:delText>
        </w:r>
      </w:del>
      <w:r>
        <w:t xml:space="preserve"> effects in adults, w</w:t>
      </w:r>
      <w:r w:rsidR="00926ED8">
        <w:t xml:space="preserve">e performed the same analysis </w:t>
      </w:r>
      <w:del w:id="1020" w:author="mariko.moher@williams.edu" w:date="2018-01-22T14:43:00Z">
        <w:r w:rsidR="00926ED8" w:rsidDel="00AD69E1">
          <w:delText xml:space="preserve">in adults </w:delText>
        </w:r>
      </w:del>
      <w:r w:rsidR="00926ED8">
        <w:t xml:space="preserve">using data from </w:t>
      </w:r>
      <w:r>
        <w:t xml:space="preserve">the </w:t>
      </w:r>
      <w:commentRangeStart w:id="1021"/>
      <w:r>
        <w:t>paired</w:t>
      </w:r>
      <w:commentRangeEnd w:id="1021"/>
      <w:r w:rsidR="00AD69E1">
        <w:rPr>
          <w:rStyle w:val="CommentReference"/>
        </w:rPr>
        <w:commentReference w:id="1021"/>
      </w:r>
      <w:r>
        <w:t xml:space="preserve"> trials of </w:t>
      </w:r>
      <w:r w:rsidR="00811019">
        <w:t xml:space="preserve">Experiment 1B of </w:t>
      </w:r>
      <w:r w:rsidR="00926ED8">
        <w:t>Konkle &amp; Oliva (2012</w:t>
      </w:r>
      <w:ins w:id="1022" w:author="Long, Bria Lorelle" w:date="2018-01-17T09:49:00Z">
        <w:r w:rsidR="00575D75">
          <w:t>b</w:t>
        </w:r>
      </w:ins>
      <w:r w:rsidR="00926ED8">
        <w:t>).</w:t>
      </w:r>
      <w:r>
        <w:t xml:space="preserve"> It is important to note that the procedure for this adult experiment </w:t>
      </w:r>
      <w:r w:rsidR="00B40391">
        <w:t xml:space="preserve">is </w:t>
      </w:r>
      <w:r>
        <w:t>nearly exactly the same</w:t>
      </w:r>
      <w:r w:rsidR="00A50C14">
        <w:t xml:space="preserve"> as that of the present Experiments 1 and 2.  </w:t>
      </w:r>
      <w:r>
        <w:t xml:space="preserve">All of the changes that were made to this task (i.e., </w:t>
      </w:r>
      <w:r w:rsidR="00891A76">
        <w:t>converting</w:t>
      </w:r>
      <w:r>
        <w:t xml:space="preserve"> </w:t>
      </w:r>
      <w:r w:rsidR="004860EB">
        <w:t>the task for</w:t>
      </w:r>
      <w:r w:rsidR="00891A76">
        <w:t xml:space="preserve"> use on </w:t>
      </w:r>
      <w:ins w:id="1023" w:author="Long, Bria Lorelle" w:date="2018-01-17T09:49:00Z">
        <w:r w:rsidR="00575D75">
          <w:t xml:space="preserve">a </w:t>
        </w:r>
      </w:ins>
      <w:r>
        <w:t>touchscreen interface</w:t>
      </w:r>
      <w:r w:rsidR="004266F3">
        <w:t xml:space="preserve">, </w:t>
      </w:r>
      <w:r w:rsidR="00891A76">
        <w:t xml:space="preserve">the appearance of </w:t>
      </w:r>
      <w:r w:rsidR="004266F3">
        <w:t>Mickey Mouse every 3</w:t>
      </w:r>
      <w:r w:rsidR="004860EB">
        <w:t xml:space="preserve"> correct </w:t>
      </w:r>
      <w:r w:rsidR="004266F3">
        <w:t>trials</w:t>
      </w:r>
      <w:r>
        <w:t xml:space="preserve">) were for the purposes of adapting this task for use with children. Thus, the </w:t>
      </w:r>
      <w:ins w:id="1024" w:author="Susan Carey" w:date="2017-12-16T11:46:00Z">
        <w:r w:rsidR="00790834">
          <w:t>item</w:t>
        </w:r>
      </w:ins>
      <w:del w:id="1025" w:author="Susan Carey" w:date="2017-12-16T11:46:00Z">
        <w:r w:rsidDel="00790834">
          <w:delText>display</w:delText>
        </w:r>
      </w:del>
      <w:r>
        <w:t xml:space="preserve"> effects from </w:t>
      </w:r>
      <w:r w:rsidR="006F4CAB">
        <w:t>this</w:t>
      </w:r>
      <w:r>
        <w:t xml:space="preserve"> adult experiment are directly comparable with </w:t>
      </w:r>
      <w:r w:rsidR="004266F3">
        <w:t xml:space="preserve">the </w:t>
      </w:r>
      <w:del w:id="1026" w:author="Long, Bria Lorelle" w:date="2018-01-17T09:49:00Z">
        <w:r w:rsidR="004266F3" w:rsidDel="00575D75">
          <w:delText xml:space="preserve">display </w:delText>
        </w:r>
      </w:del>
      <w:ins w:id="1027" w:author="Long, Bria Lorelle" w:date="2018-01-17T09:49:00Z">
        <w:r w:rsidR="00575D75">
          <w:t xml:space="preserve">item </w:t>
        </w:r>
      </w:ins>
      <w:r w:rsidR="004266F3">
        <w:t>effects obtained from Experiments 1 and 2.</w:t>
      </w:r>
      <w:r w:rsidR="004C4E46">
        <w:t xml:space="preserve"> See </w:t>
      </w:r>
      <w:r w:rsidR="00816411">
        <w:t>Supplemental</w:t>
      </w:r>
      <w:r w:rsidR="004C4E46">
        <w:t xml:space="preserve"> Figure </w:t>
      </w:r>
      <w:r w:rsidR="00F15094">
        <w:t>2</w:t>
      </w:r>
      <w:r w:rsidR="004C4E46">
        <w:t xml:space="preserve"> for a side-by-side comparison of the average </w:t>
      </w:r>
      <w:r w:rsidR="00891A76">
        <w:t xml:space="preserve">RT </w:t>
      </w:r>
      <w:r w:rsidR="004C4E46">
        <w:t>data for adults and children.</w:t>
      </w:r>
    </w:p>
    <w:p w14:paraId="45FD5BE1" w14:textId="04A34E49" w:rsidR="00790834" w:rsidRDefault="00790834" w:rsidP="00790834">
      <w:pPr>
        <w:spacing w:line="480" w:lineRule="auto"/>
        <w:ind w:firstLine="720"/>
        <w:rPr>
          <w:ins w:id="1028" w:author="Susan Carey" w:date="2017-12-16T11:49:00Z"/>
        </w:rPr>
      </w:pPr>
      <w:ins w:id="1029" w:author="Susan Carey" w:date="2017-12-16T11:47:00Z">
        <w:r>
          <w:t>For our first analysis, we correlated the Stroop item effects observed in the studies with preschool children and with adults.  If both children and adults are relying on the same mid-level perceptual features in their automatic computation of real-world size</w:t>
        </w:r>
        <w:del w:id="1030" w:author="Long, Bria Lorelle" w:date="2018-01-17T09:49:00Z">
          <w:r w:rsidDel="00575D75">
            <w:delText>s of the pictured objects</w:delText>
          </w:r>
        </w:del>
        <w:r>
          <w:t xml:space="preserve">, the same </w:t>
        </w:r>
      </w:ins>
      <w:ins w:id="1031" w:author="Susan Carey" w:date="2017-12-16T11:48:00Z">
        <w:r>
          <w:t xml:space="preserve">pairs of </w:t>
        </w:r>
      </w:ins>
      <w:ins w:id="1032" w:author="Susan Carey" w:date="2017-12-16T11:47:00Z">
        <w:r>
          <w:t>item</w:t>
        </w:r>
      </w:ins>
      <w:ins w:id="1033" w:author="Susan Carey" w:date="2017-12-16T11:48:00Z">
        <w:r>
          <w:t>s</w:t>
        </w:r>
      </w:ins>
      <w:ins w:id="1034" w:author="Susan Carey" w:date="2017-12-16T11:47:00Z">
        <w:r>
          <w:t xml:space="preserve"> should generate </w:t>
        </w:r>
        <w:del w:id="1035" w:author="Long, Bria Lorelle" w:date="2018-01-17T09:49:00Z">
          <w:r w:rsidDel="00575D75">
            <w:delText>large</w:delText>
          </w:r>
        </w:del>
      </w:ins>
      <w:ins w:id="1036" w:author="Long, Bria Lorelle" w:date="2018-01-17T09:49:00Z">
        <w:r w:rsidR="00575D75">
          <w:t>stronger</w:t>
        </w:r>
      </w:ins>
      <w:ins w:id="1037" w:author="Susan Carey" w:date="2017-12-16T11:47:00Z">
        <w:r>
          <w:t xml:space="preserve"> or </w:t>
        </w:r>
        <w:del w:id="1038" w:author="Long, Bria Lorelle" w:date="2018-01-17T09:49:00Z">
          <w:r w:rsidDel="00575D75">
            <w:delText>small</w:delText>
          </w:r>
        </w:del>
      </w:ins>
      <w:ins w:id="1039" w:author="Long, Bria Lorelle" w:date="2018-01-17T09:49:00Z">
        <w:r w:rsidR="00575D75">
          <w:t>weaker</w:t>
        </w:r>
      </w:ins>
      <w:ins w:id="1040" w:author="Susan Carey" w:date="2017-12-16T11:48:00Z">
        <w:r>
          <w:t xml:space="preserve"> Size-Stroop effects in both populations.  </w:t>
        </w:r>
      </w:ins>
    </w:p>
    <w:p w14:paraId="10AAA380" w14:textId="7BFFF5F0" w:rsidR="00790834" w:rsidRPr="00A25FD6" w:rsidRDefault="00790834">
      <w:pPr>
        <w:spacing w:line="480" w:lineRule="auto"/>
        <w:ind w:firstLine="720"/>
        <w:jc w:val="center"/>
        <w:outlineLvl w:val="0"/>
        <w:rPr>
          <w:ins w:id="1041" w:author="Susan Carey" w:date="2017-12-16T11:56:00Z"/>
          <w:b/>
          <w:rPrChange w:id="1042" w:author="Long, Bria Lorelle" w:date="2017-12-18T16:02:00Z">
            <w:rPr>
              <w:ins w:id="1043" w:author="Susan Carey" w:date="2017-12-16T11:56:00Z"/>
            </w:rPr>
          </w:rPrChange>
        </w:rPr>
        <w:pPrChange w:id="1044" w:author="Susan Carey" w:date="2017-12-16T11:49:00Z">
          <w:pPr>
            <w:spacing w:line="480" w:lineRule="auto"/>
            <w:ind w:firstLine="720"/>
          </w:pPr>
        </w:pPrChange>
      </w:pPr>
      <w:ins w:id="1045" w:author="Susan Carey" w:date="2017-12-16T11:49:00Z">
        <w:r w:rsidRPr="00A25FD6">
          <w:rPr>
            <w:b/>
            <w:rPrChange w:id="1046" w:author="Long, Bria Lorelle" w:date="2017-12-18T16:02:00Z">
              <w:rPr/>
            </w:rPrChange>
          </w:rPr>
          <w:t>Results</w:t>
        </w:r>
      </w:ins>
      <w:ins w:id="1047" w:author="Long, Bria Lorelle" w:date="2017-12-19T14:15:00Z">
        <w:r w:rsidR="00C42B4E">
          <w:rPr>
            <w:b/>
          </w:rPr>
          <w:t>: Adults vs. Children</w:t>
        </w:r>
      </w:ins>
    </w:p>
    <w:p w14:paraId="3DDA3D76" w14:textId="59DB6763" w:rsidR="008B773A" w:rsidRDefault="00575D75" w:rsidP="008B773A">
      <w:pPr>
        <w:spacing w:line="480" w:lineRule="auto"/>
        <w:ind w:firstLine="720"/>
        <w:rPr>
          <w:ins w:id="1048" w:author="Susan Carey" w:date="2017-12-17T11:47:00Z"/>
        </w:rPr>
      </w:pPr>
      <w:ins w:id="1049" w:author="Long, Bria Lorelle" w:date="2017-12-19T14:16:00Z">
        <w:r>
          <w:rPr>
            <w:noProof/>
          </w:rPr>
          <w:drawing>
            <wp:anchor distT="0" distB="0" distL="114300" distR="114300" simplePos="0" relativeHeight="251658240" behindDoc="0" locked="0" layoutInCell="1" allowOverlap="1" wp14:anchorId="4058DBE9" wp14:editId="6A6CC173">
              <wp:simplePos x="0" y="0"/>
              <wp:positionH relativeFrom="column">
                <wp:posOffset>-174625</wp:posOffset>
              </wp:positionH>
              <wp:positionV relativeFrom="paragraph">
                <wp:posOffset>170180</wp:posOffset>
              </wp:positionV>
              <wp:extent cx="3137535" cy="2984500"/>
              <wp:effectExtent l="0" t="0" r="0" b="0"/>
              <wp:wrapSquare wrapText="bothSides"/>
              <wp:docPr id="7" name="Picture 7" descr="../../PaperFigures/Figure4-5_Exp3DisplayLevel/v12-Redo/Appendix_Adults_withDisplayEffec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Figures/Figure4-5_Exp3DisplayLevel/v12-Redo/Appendix_Adults_withDisplayEffects.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7535" cy="298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173A292A" wp14:editId="129C7B35">
                  <wp:simplePos x="0" y="0"/>
                  <wp:positionH relativeFrom="column">
                    <wp:posOffset>-177165</wp:posOffset>
                  </wp:positionH>
                  <wp:positionV relativeFrom="paragraph">
                    <wp:posOffset>3035935</wp:posOffset>
                  </wp:positionV>
                  <wp:extent cx="3086100" cy="2176145"/>
                  <wp:effectExtent l="0" t="0" r="0" b="2540"/>
                  <wp:wrapSquare wrapText="bothSides"/>
                  <wp:docPr id="11" name="Text Box 11"/>
                  <wp:cNvGraphicFramePr/>
                  <a:graphic xmlns:a="http://schemas.openxmlformats.org/drawingml/2006/main">
                    <a:graphicData uri="http://schemas.microsoft.com/office/word/2010/wordprocessingShape">
                      <wps:wsp>
                        <wps:cNvSpPr txBox="1"/>
                        <wps:spPr>
                          <a:xfrm>
                            <a:off x="0" y="0"/>
                            <a:ext cx="3086100" cy="2176145"/>
                          </a:xfrm>
                          <a:prstGeom prst="rect">
                            <a:avLst/>
                          </a:prstGeom>
                          <a:noFill/>
                          <a:ln>
                            <a:noFill/>
                          </a:ln>
                          <a:effectLst/>
                        </wps:spPr>
                        <wps:txbx>
                          <w:txbxContent>
                            <w:p w14:paraId="5AF40A51" w14:textId="2145C61F" w:rsidR="000D1447" w:rsidRPr="00013DBA" w:rsidRDefault="000D1447" w:rsidP="00C44592">
                              <w:pPr>
                                <w:tabs>
                                  <w:tab w:val="left" w:pos="720"/>
                                </w:tabs>
                                <w:rPr>
                                  <w:b/>
                                  <w:i/>
                                </w:rPr>
                              </w:pPr>
                              <w:r>
                                <w:rPr>
                                  <w:i/>
                                  <w:sz w:val="20"/>
                                  <w:szCs w:val="20"/>
                                </w:rPr>
                                <w:t>F</w:t>
                              </w:r>
                              <w:r w:rsidRPr="00591471">
                                <w:rPr>
                                  <w:i/>
                                  <w:sz w:val="20"/>
                                  <w:szCs w:val="20"/>
                                </w:rPr>
                                <w:t xml:space="preserve">igure </w:t>
                              </w:r>
                              <w:del w:id="1050" w:author="Long, Bria Lorelle" w:date="2017-12-19T14:17:00Z">
                                <w:r w:rsidDel="005364CD">
                                  <w:rPr>
                                    <w:i/>
                                    <w:sz w:val="20"/>
                                    <w:szCs w:val="20"/>
                                  </w:rPr>
                                  <w:delText>5</w:delText>
                                </w:r>
                              </w:del>
                              <w:ins w:id="1051" w:author="Long, Bria Lorelle" w:date="2017-12-19T14:17:00Z">
                                <w:r>
                                  <w:rPr>
                                    <w:i/>
                                    <w:sz w:val="20"/>
                                    <w:szCs w:val="20"/>
                                  </w:rPr>
                                  <w:t>4</w:t>
                                </w:r>
                              </w:ins>
                              <w:r w:rsidRPr="00591471">
                                <w:rPr>
                                  <w:i/>
                                  <w:sz w:val="20"/>
                                  <w:szCs w:val="20"/>
                                </w:rPr>
                                <w:t xml:space="preserve">. </w:t>
                              </w:r>
                              <w:r>
                                <w:rPr>
                                  <w:sz w:val="20"/>
                                  <w:szCs w:val="20"/>
                                </w:rPr>
                                <w:t xml:space="preserve"> Size-Stroop </w:t>
                              </w:r>
                              <w:del w:id="1052" w:author="Long, Bria Lorelle" w:date="2018-02-07T16:17:00Z">
                                <w:r w:rsidDel="00BC4309">
                                  <w:rPr>
                                    <w:sz w:val="20"/>
                                    <w:szCs w:val="20"/>
                                  </w:rPr>
                                  <w:delText>di</w:delText>
                                </w:r>
                                <w:r w:rsidRPr="00CF7B09" w:rsidDel="00BC4309">
                                  <w:rPr>
                                    <w:sz w:val="20"/>
                                    <w:szCs w:val="20"/>
                                  </w:rPr>
                                  <w:delText xml:space="preserve">splay </w:delText>
                                </w:r>
                              </w:del>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ins w:id="1053" w:author="Long, Bria Lorelle" w:date="2017-12-19T14:17:00Z">
                                <w:r>
                                  <w:rPr>
                                    <w:sz w:val="20"/>
                                    <w:szCs w:val="20"/>
                                  </w:rPr>
                                  <w:t xml:space="preserve"> as a function of adult’s Stroop effects for the same pairs of items. </w:t>
                                </w:r>
                              </w:ins>
                              <w:del w:id="1054" w:author="Long, Bria Lorelle" w:date="2017-12-19T14:17:00Z">
                                <w:r w:rsidRPr="00CF7B09" w:rsidDel="005364CD">
                                  <w:rPr>
                                    <w:sz w:val="20"/>
                                    <w:szCs w:val="20"/>
                                  </w:rPr>
                                  <w:delText>.</w:delText>
                                </w:r>
                                <w:r w:rsidDel="005364CD">
                                  <w:rPr>
                                    <w:sz w:val="20"/>
                                    <w:szCs w:val="20"/>
                                  </w:rPr>
                                  <w:delText xml:space="preserve">  (A) Displays with objects that were well identified by children (&gt;75% correct) did not generate larger Size-Stroop effects.  Points represent individual Stroop display pairs. (B) 4-year-olds</w:delText>
                                </w:r>
                                <w:r w:rsidRPr="00CF7B09" w:rsidDel="005364CD">
                                  <w:rPr>
                                    <w:sz w:val="20"/>
                                    <w:szCs w:val="20"/>
                                  </w:rPr>
                                  <w:delText xml:space="preserve"> and adults showed the same pattern of </w:delText>
                                </w:r>
                                <w:r w:rsidDel="005364CD">
                                  <w:rPr>
                                    <w:sz w:val="20"/>
                                    <w:szCs w:val="20"/>
                                  </w:rPr>
                                  <w:delText>Size-Stroop effects</w:delText>
                                </w:r>
                                <w:r w:rsidRPr="00CF7B09" w:rsidDel="005364CD">
                                  <w:rPr>
                                    <w:sz w:val="20"/>
                                    <w:szCs w:val="20"/>
                                  </w:rPr>
                                  <w:delText xml:space="preserve"> across individual displays</w:delText>
                                </w:r>
                                <w:r w:rsidDel="005364CD">
                                  <w:rPr>
                                    <w:sz w:val="20"/>
                                    <w:szCs w:val="20"/>
                                  </w:rPr>
                                  <w:delText>; individual</w:delText>
                                </w:r>
                              </w:del>
                              <w:del w:id="1055" w:author="Long, Bria Lorelle" w:date="2018-02-07T16:17:00Z">
                                <w:r w:rsidDel="00BC4309">
                                  <w:rPr>
                                    <w:sz w:val="20"/>
                                    <w:szCs w:val="20"/>
                                  </w:rPr>
                                  <w:delText xml:space="preserve"> dots represent Stroop display </w:delText>
                                </w:r>
                              </w:del>
                              <w:del w:id="1056" w:author="Long, Bria Lorelle" w:date="2017-12-19T14:17:00Z">
                                <w:r w:rsidDel="005364CD">
                                  <w:rPr>
                                    <w:sz w:val="20"/>
                                    <w:szCs w:val="20"/>
                                  </w:rPr>
                                  <w:delText>pairs and are colored by whether the objects in each display pair were poorly identified at the basic-level (grey dots) or well-identified at the basic-level (black dots).</w:delText>
                                </w:r>
                              </w:del>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3A292A" id="_x0000_t202" coordsize="21600,21600" o:spt="202" path="m0,0l0,21600,21600,21600,21600,0xe">
                  <v:stroke joinstyle="miter"/>
                  <v:path gradientshapeok="t" o:connecttype="rect"/>
                </v:shapetype>
                <v:shape id="Text Box 11" o:spid="_x0000_s1026" type="#_x0000_t202" style="position:absolute;left:0;text-align:left;margin-left:-13.95pt;margin-top:239.05pt;width:243pt;height:171.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" filled="f" stroked="f">
                  <v:textbox style="mso-fit-shape-to-text:t">
                    <w:txbxContent>
                      <w:p w14:paraId="5AF40A51" w14:textId="2145C61F" w:rsidR="000D1447" w:rsidRPr="00013DBA" w:rsidRDefault="000D1447" w:rsidP="00C44592">
                        <w:pPr>
                          <w:tabs>
                            <w:tab w:val="left" w:pos="720"/>
                          </w:tabs>
                          <w:rPr>
                            <w:b/>
                            <w:i/>
                          </w:rPr>
                        </w:pPr>
                        <w:r>
                          <w:rPr>
                            <w:i/>
                            <w:sz w:val="20"/>
                            <w:szCs w:val="20"/>
                          </w:rPr>
                          <w:t>F</w:t>
                        </w:r>
                        <w:r w:rsidRPr="00591471">
                          <w:rPr>
                            <w:i/>
                            <w:sz w:val="20"/>
                            <w:szCs w:val="20"/>
                          </w:rPr>
                          <w:t xml:space="preserve">igure </w:t>
                        </w:r>
                        <w:del w:id="1057" w:author="Long, Bria Lorelle" w:date="2017-12-19T14:17:00Z">
                          <w:r w:rsidDel="005364CD">
                            <w:rPr>
                              <w:i/>
                              <w:sz w:val="20"/>
                              <w:szCs w:val="20"/>
                            </w:rPr>
                            <w:delText>5</w:delText>
                          </w:r>
                        </w:del>
                        <w:ins w:id="1058" w:author="Long, Bria Lorelle" w:date="2017-12-19T14:17:00Z">
                          <w:r>
                            <w:rPr>
                              <w:i/>
                              <w:sz w:val="20"/>
                              <w:szCs w:val="20"/>
                            </w:rPr>
                            <w:t>4</w:t>
                          </w:r>
                        </w:ins>
                        <w:r w:rsidRPr="00591471">
                          <w:rPr>
                            <w:i/>
                            <w:sz w:val="20"/>
                            <w:szCs w:val="20"/>
                          </w:rPr>
                          <w:t xml:space="preserve">. </w:t>
                        </w:r>
                        <w:r>
                          <w:rPr>
                            <w:sz w:val="20"/>
                            <w:szCs w:val="20"/>
                          </w:rPr>
                          <w:t xml:space="preserve"> Size-Stroop </w:t>
                        </w:r>
                        <w:del w:id="1059" w:author="Long, Bria Lorelle" w:date="2018-02-07T16:17:00Z">
                          <w:r w:rsidDel="00BC4309">
                            <w:rPr>
                              <w:sz w:val="20"/>
                              <w:szCs w:val="20"/>
                            </w:rPr>
                            <w:delText>di</w:delText>
                          </w:r>
                          <w:r w:rsidRPr="00CF7B09" w:rsidDel="00BC4309">
                            <w:rPr>
                              <w:sz w:val="20"/>
                              <w:szCs w:val="20"/>
                            </w:rPr>
                            <w:delText xml:space="preserve">splay </w:delText>
                          </w:r>
                        </w:del>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ins w:id="1060" w:author="Long, Bria Lorelle" w:date="2017-12-19T14:17:00Z">
                          <w:r>
                            <w:rPr>
                              <w:sz w:val="20"/>
                              <w:szCs w:val="20"/>
                            </w:rPr>
                            <w:t xml:space="preserve"> as a function of adult’s Stroop effects for the same pairs of items. </w:t>
                          </w:r>
                        </w:ins>
                        <w:del w:id="1061" w:author="Long, Bria Lorelle" w:date="2017-12-19T14:17:00Z">
                          <w:r w:rsidRPr="00CF7B09" w:rsidDel="005364CD">
                            <w:rPr>
                              <w:sz w:val="20"/>
                              <w:szCs w:val="20"/>
                            </w:rPr>
                            <w:delText>.</w:delText>
                          </w:r>
                          <w:r w:rsidDel="005364CD">
                            <w:rPr>
                              <w:sz w:val="20"/>
                              <w:szCs w:val="20"/>
                            </w:rPr>
                            <w:delText xml:space="preserve">  (A) Displays with objects that were well identified by children (&gt;75% correct) did not generate larger Size-Stroop effects.  Points represent individual Stroop display pairs. (B) 4-year-olds</w:delText>
                          </w:r>
                          <w:r w:rsidRPr="00CF7B09" w:rsidDel="005364CD">
                            <w:rPr>
                              <w:sz w:val="20"/>
                              <w:szCs w:val="20"/>
                            </w:rPr>
                            <w:delText xml:space="preserve"> and adults showed the same pattern of </w:delText>
                          </w:r>
                          <w:r w:rsidDel="005364CD">
                            <w:rPr>
                              <w:sz w:val="20"/>
                              <w:szCs w:val="20"/>
                            </w:rPr>
                            <w:delText>Size-Stroop effects</w:delText>
                          </w:r>
                          <w:r w:rsidRPr="00CF7B09" w:rsidDel="005364CD">
                            <w:rPr>
                              <w:sz w:val="20"/>
                              <w:szCs w:val="20"/>
                            </w:rPr>
                            <w:delText xml:space="preserve"> across individual displays</w:delText>
                          </w:r>
                          <w:r w:rsidDel="005364CD">
                            <w:rPr>
                              <w:sz w:val="20"/>
                              <w:szCs w:val="20"/>
                            </w:rPr>
                            <w:delText>; individual</w:delText>
                          </w:r>
                        </w:del>
                        <w:del w:id="1062" w:author="Long, Bria Lorelle" w:date="2018-02-07T16:17:00Z">
                          <w:r w:rsidDel="00BC4309">
                            <w:rPr>
                              <w:sz w:val="20"/>
                              <w:szCs w:val="20"/>
                            </w:rPr>
                            <w:delText xml:space="preserve"> dots represent Stroop display </w:delText>
                          </w:r>
                        </w:del>
                        <w:del w:id="1063" w:author="Long, Bria Lorelle" w:date="2017-12-19T14:17:00Z">
                          <w:r w:rsidDel="005364CD">
                            <w:rPr>
                              <w:sz w:val="20"/>
                              <w:szCs w:val="20"/>
                            </w:rPr>
                            <w:delText>pairs and are colored by whether the objects in each display pair were poorly identified at the basic-level (grey dots) or well-identified at the basic-level (black dots).</w:delText>
                          </w:r>
                        </w:del>
                        <w:r>
                          <w:rPr>
                            <w:sz w:val="20"/>
                            <w:szCs w:val="20"/>
                          </w:rPr>
                          <w:t xml:space="preserve"> </w:t>
                        </w:r>
                      </w:p>
                    </w:txbxContent>
                  </v:textbox>
                  <w10:wrap type="square"/>
                </v:shape>
              </w:pict>
            </mc:Fallback>
          </mc:AlternateContent>
        </w:r>
      </w:ins>
      <w:ins w:id="1064" w:author="Long, Bria Lorelle" w:date="2018-01-17T09:50:00Z">
        <w:r>
          <w:t xml:space="preserve">We found that </w:t>
        </w:r>
      </w:ins>
      <w:ins w:id="1065" w:author="Susan Carey" w:date="2017-12-16T11:56:00Z">
        <w:del w:id="1066" w:author="Long, Bria Lorelle" w:date="2017-12-19T14:15:00Z">
          <w:r w:rsidR="008B773A" w:rsidDel="00C15760">
            <w:delText xml:space="preserve">As predicted by the hypothesis that </w:delText>
          </w:r>
        </w:del>
      </w:ins>
      <w:ins w:id="1067" w:author="Susan Carey" w:date="2017-12-16T12:39:00Z">
        <w:del w:id="1068" w:author="Long, Bria Lorelle" w:date="2017-12-19T14:15:00Z">
          <w:r w:rsidR="003F612F" w:rsidDel="00C15760">
            <w:delText xml:space="preserve">children </w:delText>
          </w:r>
        </w:del>
      </w:ins>
      <w:ins w:id="1069" w:author="Susan Carey" w:date="2017-12-16T12:40:00Z">
        <w:del w:id="1070" w:author="Long, Bria Lorelle" w:date="2017-12-19T14:15:00Z">
          <w:r w:rsidR="00186E92" w:rsidDel="00C15760">
            <w:delText>compute real-world size from the same information specified by mid-level perceptual features that distinguish large objects as a class from small objects as a class that adults draw upon, the di</w:delText>
          </w:r>
        </w:del>
        <w:del w:id="1071" w:author="Long, Bria Lorelle" w:date="2018-02-07T16:14:00Z">
          <w:r w:rsidR="00186E92" w:rsidDel="00BC4309">
            <w:delText xml:space="preserve">splay </w:delText>
          </w:r>
        </w:del>
        <w:r w:rsidR="00186E92">
          <w:t>item effects for preschoolers and adults were highly correlated (</w:t>
        </w:r>
      </w:ins>
      <w:ins w:id="1072" w:author="Susan Carey" w:date="2017-12-16T12:43:00Z">
        <w:r w:rsidR="00186E92" w:rsidRPr="00637B09">
          <w:rPr>
            <w:i/>
          </w:rPr>
          <w:t>r</w:t>
        </w:r>
        <w:r w:rsidR="00186E92">
          <w:rPr>
            <w:i/>
          </w:rPr>
          <w:t xml:space="preserve"> </w:t>
        </w:r>
        <w:r w:rsidR="00186E92">
          <w:t xml:space="preserve">= .69, </w:t>
        </w:r>
        <w:r w:rsidR="00186E92" w:rsidRPr="00637B09">
          <w:rPr>
            <w:i/>
          </w:rPr>
          <w:t>p</w:t>
        </w:r>
        <w:r w:rsidR="00186E92">
          <w:rPr>
            <w:i/>
          </w:rPr>
          <w:t xml:space="preserve"> </w:t>
        </w:r>
        <w:r w:rsidR="00186E92">
          <w:t>= .001; Figure 4)</w:t>
        </w:r>
      </w:ins>
      <w:ins w:id="1073" w:author="Long, Bria Lorelle" w:date="2017-12-19T14:15:00Z">
        <w:r w:rsidR="00C15760">
          <w:t xml:space="preserve">; the same pairs of </w:t>
        </w:r>
        <w:del w:id="1074" w:author="mariko.moher@williams.edu" w:date="2018-01-24T12:44:00Z">
          <w:r w:rsidR="00C15760" w:rsidDel="003F26C2">
            <w:delText xml:space="preserve">big and small </w:delText>
          </w:r>
        </w:del>
        <w:r w:rsidR="00C15760">
          <w:t xml:space="preserve">objects generated stronger </w:t>
        </w:r>
      </w:ins>
      <w:ins w:id="1075" w:author="Long, Bria Lorelle" w:date="2018-02-07T16:15:00Z">
        <w:r w:rsidR="00BC4309">
          <w:t>Stroop item</w:t>
        </w:r>
      </w:ins>
      <w:ins w:id="1076" w:author="Long, Bria Lorelle" w:date="2017-12-19T14:15:00Z">
        <w:r w:rsidR="00C15760">
          <w:t xml:space="preserve"> effects in both adults and children. Thus, these results support the hypothesis that</w:t>
        </w:r>
      </w:ins>
      <w:ins w:id="1077" w:author="Long, Bria Lorelle" w:date="2017-12-19T14:16:00Z">
        <w:r w:rsidR="005364CD">
          <w:t xml:space="preserve"> </w:t>
        </w:r>
        <w:del w:id="1078" w:author="mariko.moher@williams.edu" w:date="2018-01-24T12:44:00Z">
          <w:r w:rsidR="005364CD" w:rsidDel="003F26C2">
            <w:delText>adults and</w:delText>
          </w:r>
        </w:del>
      </w:ins>
      <w:ins w:id="1079" w:author="Long, Bria Lorelle" w:date="2017-12-19T14:15:00Z">
        <w:del w:id="1080" w:author="mariko.moher@williams.edu" w:date="2018-01-24T12:44:00Z">
          <w:r w:rsidR="00C15760" w:rsidDel="003F26C2">
            <w:delText xml:space="preserve"> </w:delText>
          </w:r>
        </w:del>
        <w:r w:rsidR="00C15760">
          <w:t xml:space="preserve">children </w:t>
        </w:r>
      </w:ins>
      <w:ins w:id="1081" w:author="mariko.moher@williams.edu" w:date="2018-01-24T12:45:00Z">
        <w:r w:rsidR="00026CAD">
          <w:t xml:space="preserve">may </w:t>
        </w:r>
      </w:ins>
      <w:ins w:id="1082" w:author="Long, Bria Lorelle" w:date="2017-12-19T14:15:00Z">
        <w:r w:rsidR="00C15760">
          <w:t>compute</w:t>
        </w:r>
        <w:r w:rsidR="005364CD">
          <w:t xml:space="preserve"> real-world size from the same</w:t>
        </w:r>
        <w:r w:rsidR="00C15760">
          <w:t xml:space="preserve"> mid-level perceptual features </w:t>
        </w:r>
      </w:ins>
      <w:ins w:id="1083" w:author="mariko.moher@williams.edu" w:date="2018-01-24T12:45:00Z">
        <w:r w:rsidR="00026CAD">
          <w:t xml:space="preserve">adults rely upon to </w:t>
        </w:r>
      </w:ins>
      <w:ins w:id="1084" w:author="Long, Bria Lorelle" w:date="2017-12-19T14:15:00Z">
        <w:del w:id="1085" w:author="mariko.moher@williams.edu" w:date="2018-01-24T12:46:00Z">
          <w:r w:rsidR="00C15760" w:rsidDel="00026CAD">
            <w:delText xml:space="preserve">that </w:delText>
          </w:r>
        </w:del>
        <w:r w:rsidR="00C15760">
          <w:t xml:space="preserve">distinguish </w:t>
        </w:r>
      </w:ins>
      <w:ins w:id="1086" w:author="Long, Bria Lorelle" w:date="2018-01-17T09:50:00Z">
        <w:r>
          <w:t>big</w:t>
        </w:r>
      </w:ins>
      <w:ins w:id="1087" w:author="Long, Bria Lorelle" w:date="2017-12-19T14:15:00Z">
        <w:r w:rsidR="00C15760">
          <w:t xml:space="preserve"> from small objects </w:t>
        </w:r>
      </w:ins>
      <w:ins w:id="1088" w:author="Long, Bria Lorelle" w:date="2018-01-17T09:50:00Z">
        <w:r>
          <w:t>as</w:t>
        </w:r>
      </w:ins>
      <w:ins w:id="1089" w:author="Long, Bria Lorelle" w:date="2017-12-19T14:15:00Z">
        <w:r w:rsidR="00C15760">
          <w:t xml:space="preserve"> </w:t>
        </w:r>
      </w:ins>
      <w:ins w:id="1090" w:author="Long, Bria Lorelle" w:date="2017-12-19T14:16:00Z">
        <w:r w:rsidR="005364CD">
          <w:t>class</w:t>
        </w:r>
      </w:ins>
      <w:ins w:id="1091" w:author="Long, Bria Lorelle" w:date="2018-01-17T09:50:00Z">
        <w:r>
          <w:t>es</w:t>
        </w:r>
      </w:ins>
      <w:ins w:id="1092" w:author="Long, Bria Lorelle" w:date="2017-12-19T14:16:00Z">
        <w:r w:rsidR="005364CD">
          <w:t>.</w:t>
        </w:r>
      </w:ins>
      <w:ins w:id="1093" w:author="Susan Carey" w:date="2017-12-16T12:43:00Z">
        <w:del w:id="1094" w:author="Long, Bria Lorelle" w:date="2017-12-19T14:15:00Z">
          <w:r w:rsidR="00186E92" w:rsidDel="00C15760">
            <w:delText>.</w:delText>
          </w:r>
        </w:del>
      </w:ins>
    </w:p>
    <w:p w14:paraId="3B3DD33A" w14:textId="1DC0FD84" w:rsidR="00CF3A1F" w:rsidRDefault="00CF3A1F" w:rsidP="008B773A">
      <w:pPr>
        <w:spacing w:line="480" w:lineRule="auto"/>
        <w:ind w:firstLine="720"/>
        <w:rPr>
          <w:ins w:id="1095" w:author="Long, Bria Lorelle" w:date="2017-12-18T16:03:00Z"/>
        </w:rPr>
      </w:pPr>
      <w:ins w:id="1096" w:author="Susan Carey" w:date="2017-12-17T11:47:00Z">
        <w:r>
          <w:t>We now turn to analyses that explore whether preschoolers might also draw on knowledge of object</w:t>
        </w:r>
      </w:ins>
      <w:ins w:id="1097" w:author="Long, Bria Lorelle" w:date="2018-01-17T09:50:00Z">
        <w:r w:rsidR="00575D75">
          <w:t xml:space="preserve"> </w:t>
        </w:r>
      </w:ins>
      <w:ins w:id="1098" w:author="Susan Carey" w:date="2017-12-17T11:47:00Z">
        <w:del w:id="1099" w:author="Long, Bria Lorelle" w:date="2018-01-17T09:50:00Z">
          <w:r w:rsidDel="00575D75">
            <w:delText>-</w:delText>
          </w:r>
        </w:del>
        <w:r>
          <w:t xml:space="preserve">size derived from object kind recognition.  We first assessed the </w:t>
        </w:r>
      </w:ins>
      <w:ins w:id="1100" w:author="Susan Carey" w:date="2017-12-17T11:48:00Z">
        <w:r>
          <w:t xml:space="preserve">degree to which preschoolers could recognize the kinds of </w:t>
        </w:r>
        <w:del w:id="1101" w:author="Long, Bria Lorelle" w:date="2018-01-07T11:47:00Z">
          <w:r w:rsidDel="00FE4285">
            <w:delText>objects from the pictures that comprised the stimuli</w:delText>
          </w:r>
        </w:del>
      </w:ins>
      <w:ins w:id="1102" w:author="Long, Bria Lorelle" w:date="2018-01-07T11:47:00Z">
        <w:r w:rsidR="00FE4285">
          <w:t>the depicted objects</w:t>
        </w:r>
      </w:ins>
      <w:ins w:id="1103" w:author="Susan Carey" w:date="2017-12-17T11:48:00Z">
        <w:r>
          <w:t xml:space="preserve">, and if variability in </w:t>
        </w:r>
      </w:ins>
      <w:ins w:id="1104" w:author="Susan Carey" w:date="2017-12-17T11:47:00Z">
        <w:r>
          <w:t xml:space="preserve">recognizability </w:t>
        </w:r>
      </w:ins>
      <w:ins w:id="1105" w:author="Susan Carey" w:date="2017-12-17T11:49:00Z">
        <w:r>
          <w:t>predicted the magnitude of the Size-S</w:t>
        </w:r>
      </w:ins>
      <w:ins w:id="1106" w:author="Long, Bria Lorelle" w:date="2018-01-17T09:50:00Z">
        <w:r w:rsidR="00575D75">
          <w:t>t</w:t>
        </w:r>
      </w:ins>
      <w:ins w:id="1107" w:author="Susan Carey" w:date="2017-12-17T11:49:00Z">
        <w:r>
          <w:t xml:space="preserve">roop effects in Experiments 1 and 2. </w:t>
        </w:r>
      </w:ins>
    </w:p>
    <w:p w14:paraId="62CDDFD6" w14:textId="12E3ECF3" w:rsidR="00A25FD6" w:rsidRPr="00EB0B39" w:rsidDel="00A25FD6" w:rsidRDefault="00A25FD6">
      <w:pPr>
        <w:spacing w:line="480" w:lineRule="auto"/>
        <w:ind w:left="2880"/>
        <w:rPr>
          <w:del w:id="1108" w:author="Long, Bria Lorelle" w:date="2017-12-18T16:03:00Z"/>
          <w:b/>
          <w:rPrChange w:id="1109" w:author="Long, Bria Lorelle" w:date="2017-12-19T14:18:00Z">
            <w:rPr>
              <w:del w:id="1110" w:author="Long, Bria Lorelle" w:date="2017-12-18T16:03:00Z"/>
              <w:b/>
              <w:i/>
            </w:rPr>
          </w:rPrChange>
        </w:rPr>
        <w:pPrChange w:id="1111" w:author="Long, Bria Lorelle" w:date="2017-12-18T16:03:00Z">
          <w:pPr>
            <w:spacing w:line="480" w:lineRule="auto"/>
            <w:ind w:firstLine="720"/>
          </w:pPr>
        </w:pPrChange>
      </w:pPr>
      <w:ins w:id="1112" w:author="Long, Bria Lorelle" w:date="2017-12-18T16:03:00Z">
        <w:r w:rsidRPr="00EB0B39">
          <w:rPr>
            <w:b/>
            <w:rPrChange w:id="1113" w:author="Long, Bria Lorelle" w:date="2017-12-19T14:18:00Z">
              <w:rPr/>
            </w:rPrChange>
          </w:rPr>
          <w:t xml:space="preserve">Methods: Object </w:t>
        </w:r>
      </w:ins>
      <w:ins w:id="1114" w:author="Long, Bria Lorelle" w:date="2018-01-17T09:54:00Z">
        <w:r w:rsidR="000768A3">
          <w:rPr>
            <w:b/>
          </w:rPr>
          <w:t>Identification</w:t>
        </w:r>
      </w:ins>
    </w:p>
    <w:p w14:paraId="488BA2D2" w14:textId="77777777" w:rsidR="00A25FD6" w:rsidRDefault="00A25FD6">
      <w:pPr>
        <w:spacing w:line="480" w:lineRule="auto"/>
        <w:ind w:left="2880"/>
        <w:rPr>
          <w:ins w:id="1115" w:author="Long, Bria Lorelle" w:date="2017-12-18T16:03:00Z"/>
        </w:rPr>
        <w:pPrChange w:id="1116" w:author="Long, Bria Lorelle" w:date="2017-12-18T16:03:00Z">
          <w:pPr>
            <w:spacing w:line="480" w:lineRule="auto"/>
            <w:ind w:firstLine="720"/>
          </w:pPr>
        </w:pPrChange>
      </w:pPr>
    </w:p>
    <w:p w14:paraId="7ED3C5B5" w14:textId="5F047C23" w:rsidR="00502639" w:rsidRDefault="00497FCD" w:rsidP="00502639">
      <w:pPr>
        <w:spacing w:line="480" w:lineRule="auto"/>
        <w:ind w:firstLine="720"/>
      </w:pPr>
      <w:r w:rsidRPr="001D1877">
        <w:rPr>
          <w:b/>
          <w:i/>
        </w:rPr>
        <w:t>Participants</w:t>
      </w:r>
      <w:del w:id="1117" w:author="Long, Bria Lorelle" w:date="2017-12-19T14:18:00Z">
        <w:r w:rsidDel="00EB0B39">
          <w:rPr>
            <w:b/>
            <w:i/>
          </w:rPr>
          <w:delText xml:space="preserve">: </w:delText>
        </w:r>
        <w:r w:rsidR="00063AE9" w:rsidDel="00EB0B39">
          <w:rPr>
            <w:b/>
            <w:i/>
          </w:rPr>
          <w:delText>Basic-Level Identification</w:delText>
        </w:r>
      </w:del>
      <w:r w:rsidR="00683287">
        <w:rPr>
          <w:i/>
        </w:rPr>
        <w:t>.</w:t>
      </w:r>
      <w:r w:rsidR="00502639">
        <w:rPr>
          <w:i/>
        </w:rPr>
        <w:t xml:space="preserve"> </w:t>
      </w:r>
      <w:r w:rsidR="00502639">
        <w:t>Four-year-olds (</w:t>
      </w:r>
      <w:r w:rsidR="00502639" w:rsidRPr="00516C96">
        <w:rPr>
          <w:i/>
        </w:rPr>
        <w:t>N</w:t>
      </w:r>
      <w:r w:rsidR="00B40391">
        <w:t xml:space="preserve"> </w:t>
      </w:r>
      <w:r w:rsidR="00502639">
        <w:t>=</w:t>
      </w:r>
      <w:r w:rsidR="00B40391">
        <w:t xml:space="preserve"> </w:t>
      </w:r>
      <w:r w:rsidR="00502639">
        <w:t>24</w:t>
      </w:r>
      <w:r w:rsidR="007B3A45">
        <w:t xml:space="preserve">) </w:t>
      </w:r>
      <w:r w:rsidR="00502639">
        <w:t xml:space="preserve">participated in </w:t>
      </w:r>
      <w:r w:rsidR="00DB028B">
        <w:t>a</w:t>
      </w:r>
      <w:r w:rsidR="00502639">
        <w:t xml:space="preserve"> basic-level </w:t>
      </w:r>
      <w:del w:id="1118" w:author="Long, Bria Lorelle" w:date="2018-01-17T09:51:00Z">
        <w:r w:rsidR="00502639" w:rsidDel="00575D75">
          <w:delText xml:space="preserve">identification </w:delText>
        </w:r>
      </w:del>
      <w:ins w:id="1119" w:author="Long, Bria Lorelle" w:date="2018-01-17T09:51:00Z">
        <w:r w:rsidR="00575D75">
          <w:t xml:space="preserve">recognition </w:t>
        </w:r>
      </w:ins>
      <w:r w:rsidR="00502639">
        <w:t xml:space="preserve">task. Two additional children participated but were excluded because of (1) a speech articulation difficulty or (2) difficulty speaking English. </w:t>
      </w:r>
    </w:p>
    <w:p w14:paraId="3B4BF454" w14:textId="5F7B44BB" w:rsidR="00336FE0" w:rsidRDefault="00497FCD" w:rsidP="00BE62D0">
      <w:pPr>
        <w:spacing w:line="480" w:lineRule="auto"/>
        <w:ind w:firstLine="720"/>
      </w:pPr>
      <w:r>
        <w:rPr>
          <w:b/>
          <w:i/>
        </w:rPr>
        <w:t xml:space="preserve">Procedure: </w:t>
      </w:r>
      <w:del w:id="1120" w:author="Long, Bria Lorelle" w:date="2017-12-19T14:18:00Z">
        <w:r w:rsidR="00063AE9" w:rsidDel="005364CD">
          <w:rPr>
            <w:b/>
            <w:i/>
          </w:rPr>
          <w:delText>Basic-Level</w:delText>
        </w:r>
        <w:r w:rsidR="00063AE9" w:rsidDel="00EB0B39">
          <w:rPr>
            <w:b/>
            <w:i/>
          </w:rPr>
          <w:delText xml:space="preserve"> Identification</w:delText>
        </w:r>
        <w:r w:rsidR="00683287" w:rsidDel="00EB0B39">
          <w:rPr>
            <w:b/>
          </w:rPr>
          <w:delText>.</w:delText>
        </w:r>
        <w:r w:rsidR="00502639" w:rsidDel="00EB0B39">
          <w:rPr>
            <w:b/>
          </w:rPr>
          <w:delText xml:space="preserve"> </w:delText>
        </w:r>
        <w:r w:rsidR="00502639" w:rsidDel="00EB0B39">
          <w:delText xml:space="preserve"> </w:delText>
        </w:r>
      </w:del>
      <w:r w:rsidR="00502639">
        <w:t xml:space="preserve">Each </w:t>
      </w:r>
      <w:r w:rsidR="00B41386">
        <w:t>child</w:t>
      </w:r>
      <w:r w:rsidR="00502639">
        <w:t xml:space="preserve"> saw all 40 objects from Experiments 1 &amp; 2 and was asked: “What does this look like?”</w:t>
      </w:r>
      <w:ins w:id="1121" w:author="Long, Bria Lorelle" w:date="2018-01-17T09:51:00Z">
        <w:r w:rsidR="000768A3">
          <w:t xml:space="preserve"> </w:t>
        </w:r>
      </w:ins>
      <w:r w:rsidR="00502639">
        <w:t xml:space="preserve"> </w:t>
      </w:r>
      <w:del w:id="1122" w:author="Long, Bria Lorelle" w:date="2018-01-17T09:51:00Z">
        <w:r w:rsidR="00B41386" w:rsidDel="000768A3">
          <w:delText xml:space="preserve">Whenever </w:delText>
        </w:r>
      </w:del>
      <w:ins w:id="1123" w:author="Long, Bria Lorelle" w:date="2018-01-17T09:51:00Z">
        <w:r w:rsidR="000768A3">
          <w:t xml:space="preserve">If </w:t>
        </w:r>
      </w:ins>
      <w:r w:rsidR="00B41386">
        <w:t>children</w:t>
      </w:r>
      <w:r w:rsidR="00502639">
        <w:t xml:space="preserve"> </w:t>
      </w:r>
      <w:del w:id="1124" w:author="Long, Bria Lorelle" w:date="2018-01-17T09:51:00Z">
        <w:r w:rsidR="00B41386" w:rsidDel="000768A3">
          <w:delText xml:space="preserve">failed </w:delText>
        </w:r>
      </w:del>
      <w:ins w:id="1125" w:author="Long, Bria Lorelle" w:date="2018-01-17T09:51:00Z">
        <w:r w:rsidR="000768A3">
          <w:t>did not provide a response</w:t>
        </w:r>
      </w:ins>
      <w:del w:id="1126" w:author="Long, Bria Lorelle" w:date="2018-01-17T09:51:00Z">
        <w:r w:rsidR="00B41386" w:rsidDel="000768A3">
          <w:delText>to answer</w:delText>
        </w:r>
      </w:del>
      <w:r w:rsidR="00B41386">
        <w:t>, they</w:t>
      </w:r>
      <w:r w:rsidR="00502639">
        <w:t xml:space="preserve"> were prompted with a broader question, “Does it remind you of anything?” and encouraged to guess.  </w:t>
      </w:r>
      <w:r w:rsidR="009C43F2">
        <w:t xml:space="preserve">This second question was designed to elicit descriptions from children that could indicate whether they recognized the pictured object (even if they could not name the object). </w:t>
      </w:r>
      <w:r w:rsidR="00502639">
        <w:t xml:space="preserve">Images were ordered such that no more than two items from the same size category appeared back to back. </w:t>
      </w:r>
    </w:p>
    <w:p w14:paraId="17242599" w14:textId="48A0D10E" w:rsidR="009B6B48" w:rsidRDefault="00EB0B39" w:rsidP="009B6B48">
      <w:pPr>
        <w:spacing w:line="480" w:lineRule="auto"/>
        <w:ind w:firstLine="720"/>
      </w:pPr>
      <w:ins w:id="1127" w:author="Long, Bria Lorelle" w:date="2017-12-19T14:18:00Z">
        <w:r>
          <w:rPr>
            <w:b/>
            <w:i/>
          </w:rPr>
          <w:t xml:space="preserve">Analysis: </w:t>
        </w:r>
      </w:ins>
      <w:commentRangeStart w:id="1128"/>
      <w:ins w:id="1129" w:author="Long, Bria Lorelle" w:date="2017-11-15T10:25:00Z">
        <w:r w:rsidR="009B6B48">
          <w:rPr>
            <w:b/>
            <w:i/>
          </w:rPr>
          <w:t>Basic</w:t>
        </w:r>
        <w:commentRangeEnd w:id="1128"/>
        <w:r w:rsidR="009B6B48">
          <w:rPr>
            <w:rStyle w:val="CommentReference"/>
          </w:rPr>
          <w:commentReference w:id="1128"/>
        </w:r>
        <w:r>
          <w:rPr>
            <w:b/>
            <w:i/>
          </w:rPr>
          <w:t xml:space="preserve">-level </w:t>
        </w:r>
      </w:ins>
      <w:ins w:id="1130" w:author="Long, Bria Lorelle" w:date="2018-01-17T09:54:00Z">
        <w:r w:rsidR="000768A3">
          <w:rPr>
            <w:b/>
            <w:i/>
          </w:rPr>
          <w:t>Identification</w:t>
        </w:r>
      </w:ins>
      <w:ins w:id="1131" w:author="Long, Bria Lorelle" w:date="2018-01-17T09:52:00Z">
        <w:r w:rsidR="000768A3">
          <w:rPr>
            <w:b/>
            <w:i/>
          </w:rPr>
          <w:t>:</w:t>
        </w:r>
      </w:ins>
      <w:ins w:id="1132" w:author="Long, Bria Lorelle" w:date="2017-11-15T10:25:00Z">
        <w:r w:rsidR="009B6B48">
          <w:rPr>
            <w:b/>
            <w:i/>
          </w:rPr>
          <w:t xml:space="preserve"> </w:t>
        </w:r>
      </w:ins>
      <w:r w:rsidR="009B6B48">
        <w:t xml:space="preserve">First, we coded all responses for </w:t>
      </w:r>
      <w:r w:rsidR="009B6B48" w:rsidRPr="00F1439C">
        <w:rPr>
          <w:i/>
        </w:rPr>
        <w:t>any</w:t>
      </w:r>
      <w:r w:rsidR="009B6B48">
        <w:t xml:space="preserve"> evidence of basic-level kind </w:t>
      </w:r>
      <w:del w:id="1133" w:author="Long, Bria Lorelle" w:date="2018-01-17T09:52:00Z">
        <w:r w:rsidR="009B6B48" w:rsidDel="000768A3">
          <w:delText>identification</w:delText>
        </w:r>
      </w:del>
      <w:ins w:id="1134" w:author="Long, Bria Lorelle" w:date="2018-01-17T09:52:00Z">
        <w:r w:rsidR="000768A3">
          <w:t>recognition</w:t>
        </w:r>
      </w:ins>
      <w:r w:rsidR="009B6B48">
        <w:t>. Most often this was conveyed by the basic-level label (e.g. “apple”</w:t>
      </w:r>
      <w:ins w:id="1135" w:author="Long, Bria Lorelle" w:date="2018-01-17T09:52:00Z">
        <w:r w:rsidR="000768A3">
          <w:t xml:space="preserve">, </w:t>
        </w:r>
      </w:ins>
      <w:del w:id="1136" w:author="Long, Bria Lorelle" w:date="2018-01-17T09:52:00Z">
        <w:r w:rsidR="009B6B48" w:rsidDel="000768A3">
          <w:delText>,</w:delText>
        </w:r>
      </w:del>
      <w:r w:rsidR="009B6B48">
        <w:t xml:space="preserve">“desk”).  However, as we were interested in whether children could recognize the pictured objects (even if they could not name them), we also accepted responses that described the kind. For example, if a child described what an object was used for (i.e., for a die, “you roll it and it gives you a number for a game”), this was counted as a correct </w:t>
      </w:r>
      <w:del w:id="1137" w:author="Long, Bria Lorelle" w:date="2018-01-17T09:52:00Z">
        <w:r w:rsidR="009B6B48" w:rsidDel="000768A3">
          <w:delText xml:space="preserve">identification </w:delText>
        </w:r>
      </w:del>
      <w:ins w:id="1138" w:author="Long, Bria Lorelle" w:date="2018-01-17T09:52:00Z">
        <w:r w:rsidR="000768A3">
          <w:t xml:space="preserve">recognition </w:t>
        </w:r>
      </w:ins>
      <w:r w:rsidR="009B6B48">
        <w:t>of the relevant basic-level kind (see Supplemental Figure 3 for example responses from children and how they were coded).</w:t>
      </w:r>
    </w:p>
    <w:p w14:paraId="60C309D0" w14:textId="44C911D1" w:rsidR="009B6B48" w:rsidDel="00EB0B39" w:rsidRDefault="009B6B48" w:rsidP="009B6B48">
      <w:pPr>
        <w:spacing w:line="480" w:lineRule="auto"/>
        <w:ind w:firstLine="720"/>
        <w:rPr>
          <w:del w:id="1139" w:author="Long, Bria Lorelle" w:date="2017-12-19T14:18:00Z"/>
        </w:rPr>
      </w:pPr>
      <w:r>
        <w:t xml:space="preserve">Overall, children </w:t>
      </w:r>
      <w:del w:id="1140" w:author="Long, Bria Lorelle" w:date="2018-01-17T09:52:00Z">
        <w:r w:rsidDel="000768A3">
          <w:delText xml:space="preserve">identified </w:delText>
        </w:r>
      </w:del>
      <w:ins w:id="1141" w:author="Long, Bria Lorelle" w:date="2018-01-17T09:52:00Z">
        <w:r w:rsidR="000768A3">
          <w:t xml:space="preserve">identified </w:t>
        </w:r>
      </w:ins>
      <w:r>
        <w:t>the correct basic-level category of the objects 76.1% of the time, gave an incorrect answer 16.8% of the time, and did not give a response 6.9% of the time. Some items were always identified correctly (i.e., apple, 100%</w:t>
      </w:r>
      <w:ins w:id="1142" w:author="Long, Bria Lorelle" w:date="2018-01-17T09:53:00Z">
        <w:r w:rsidR="000768A3" w:rsidRPr="000768A3">
          <w:t xml:space="preserve"> </w:t>
        </w:r>
        <w:r w:rsidR="000768A3">
          <w:t>identification rate</w:t>
        </w:r>
      </w:ins>
      <w:r>
        <w:t>), while others were rarely identified correctly (i.e., perfume bottle, 33.3%</w:t>
      </w:r>
      <w:ins w:id="1143" w:author="Long, Bria Lorelle" w:date="2018-01-17T09:53:00Z">
        <w:r w:rsidR="000768A3" w:rsidRPr="000768A3">
          <w:t xml:space="preserve"> </w:t>
        </w:r>
        <w:r w:rsidR="000768A3">
          <w:t>identification rate</w:t>
        </w:r>
      </w:ins>
      <w:r>
        <w:t xml:space="preserve">). We then grouped together </w:t>
      </w:r>
      <w:del w:id="1144" w:author="Long, Bria Lorelle" w:date="2018-02-07T16:15:00Z">
        <w:r w:rsidDel="00BC4309">
          <w:delText>display pairs</w:delText>
        </w:r>
      </w:del>
      <w:ins w:id="1145" w:author="Long, Bria Lorelle" w:date="2018-02-07T16:15:00Z">
        <w:r w:rsidR="00BC4309">
          <w:t>pairs</w:t>
        </w:r>
      </w:ins>
      <w:r>
        <w:t xml:space="preserve"> where the basic-level identities of </w:t>
      </w:r>
      <w:r>
        <w:rPr>
          <w:i/>
        </w:rPr>
        <w:t>both</w:t>
      </w:r>
      <w:ins w:id="1146" w:author="Long, Bria Lorelle" w:date="2018-01-17T09:53:00Z">
        <w:r w:rsidR="000768A3">
          <w:rPr>
            <w:i/>
          </w:rPr>
          <w:t xml:space="preserve"> </w:t>
        </w:r>
        <w:r w:rsidR="000768A3">
          <w:t>the big and small</w:t>
        </w:r>
      </w:ins>
      <w:r>
        <w:rPr>
          <w:i/>
        </w:rPr>
        <w:t xml:space="preserve"> </w:t>
      </w:r>
      <w:r>
        <w:t xml:space="preserve">objects were well identified (greater than 75%, 8/20 pairs, </w:t>
      </w:r>
      <w:r w:rsidRPr="00C030DB">
        <w:rPr>
          <w:i/>
        </w:rPr>
        <w:t>M</w:t>
      </w:r>
      <w:r>
        <w:rPr>
          <w:i/>
        </w:rPr>
        <w:t xml:space="preserve"> </w:t>
      </w:r>
      <w:r>
        <w:t xml:space="preserve">= 95.0% across all 16 items) and </w:t>
      </w:r>
      <w:del w:id="1147" w:author="Long, Bria Lorelle" w:date="2018-02-07T16:15:00Z">
        <w:r w:rsidDel="00BC4309">
          <w:delText xml:space="preserve">display </w:delText>
        </w:r>
      </w:del>
      <w:r>
        <w:t xml:space="preserve">pairs where </w:t>
      </w:r>
      <w:del w:id="1148" w:author="mariko.moher@williams.edu" w:date="2018-01-24T12:50:00Z">
        <w:r w:rsidDel="00026CAD">
          <w:delText xml:space="preserve">this was not the case, and thus where </w:delText>
        </w:r>
      </w:del>
      <w:r>
        <w:t xml:space="preserve">one or more items were poorly identified (75% or less; 12/20 pairs, </w:t>
      </w:r>
      <w:r w:rsidRPr="00C030DB">
        <w:rPr>
          <w:i/>
        </w:rPr>
        <w:t>M</w:t>
      </w:r>
      <w:ins w:id="1149" w:author="Long, Bria Lorelle" w:date="2018-01-17T09:53:00Z">
        <w:r w:rsidR="000768A3">
          <w:rPr>
            <w:i/>
          </w:rPr>
          <w:t xml:space="preserve"> </w:t>
        </w:r>
      </w:ins>
      <w:r>
        <w:t>=</w:t>
      </w:r>
      <w:ins w:id="1150" w:author="Long, Bria Lorelle" w:date="2018-01-17T09:53:00Z">
        <w:r w:rsidR="000768A3">
          <w:t xml:space="preserve"> </w:t>
        </w:r>
      </w:ins>
      <w:r>
        <w:t xml:space="preserve">63.5% across all 24 items).  </w:t>
      </w:r>
      <w:del w:id="1151" w:author="Long, Bria Lorelle" w:date="2018-02-07T16:15:00Z">
        <w:r w:rsidDel="00BC4309">
          <w:delText>Among these display pairs, most</w:delText>
        </w:r>
      </w:del>
      <w:ins w:id="1152" w:author="Long, Bria Lorelle" w:date="2018-02-07T16:15:00Z">
        <w:r w:rsidR="00BC4309">
          <w:t>Most</w:t>
        </w:r>
      </w:ins>
      <w:r>
        <w:t xml:space="preserve"> </w:t>
      </w:r>
      <w:del w:id="1153" w:author="Long, Bria Lorelle" w:date="2018-02-07T16:15:00Z">
        <w:r w:rsidDel="00BC4309">
          <w:delText xml:space="preserve">pairs </w:delText>
        </w:r>
      </w:del>
      <w:ins w:id="1154" w:author="Long, Bria Lorelle" w:date="2018-02-07T16:15:00Z">
        <w:r w:rsidR="00BC4309">
          <w:t xml:space="preserve">pairs </w:t>
        </w:r>
      </w:ins>
      <w:r>
        <w:t xml:space="preserve">contained only one item that was poorly identified (8/12 pairs) and four pairs contained two items that were both poorly identified. See Figure </w:t>
      </w:r>
      <w:ins w:id="1155" w:author="Long, Bria Lorelle" w:date="2017-12-19T14:52:00Z">
        <w:r w:rsidR="00196E47">
          <w:t>5A</w:t>
        </w:r>
      </w:ins>
      <w:del w:id="1156" w:author="Long, Bria Lorelle" w:date="2017-12-19T14:52:00Z">
        <w:r w:rsidDel="00196E47">
          <w:delText>4</w:delText>
        </w:r>
      </w:del>
      <w:r>
        <w:t xml:space="preserve"> for an example of a pair of objects where both items were poorly identified</w:t>
      </w:r>
      <w:r w:rsidDel="00A45B77">
        <w:t xml:space="preserve"> </w:t>
      </w:r>
      <w:r>
        <w:t>by 4-year-olds (the barbe</w:t>
      </w:r>
      <w:ins w:id="1157" w:author="Long, Bria Lorelle" w:date="2018-01-17T09:53:00Z">
        <w:r w:rsidR="000768A3">
          <w:t>q</w:t>
        </w:r>
      </w:ins>
      <w:del w:id="1158" w:author="Long, Bria Lorelle" w:date="2018-01-17T09:53:00Z">
        <w:r w:rsidDel="000768A3">
          <w:delText>c</w:delText>
        </w:r>
      </w:del>
      <w:r>
        <w:t>ue, 54.1%</w:t>
      </w:r>
      <w:ins w:id="1159" w:author="Susan Carey" w:date="2017-12-17T11:51:00Z">
        <w:r w:rsidR="00017F97">
          <w:t xml:space="preserve"> identification rate</w:t>
        </w:r>
      </w:ins>
      <w:r>
        <w:t>, the die, 62.5%</w:t>
      </w:r>
      <w:ins w:id="1160" w:author="Susan Carey" w:date="2017-12-17T11:51:00Z">
        <w:r w:rsidR="00017F97">
          <w:t xml:space="preserve"> identification rate</w:t>
        </w:r>
      </w:ins>
      <w:r>
        <w:t>) and a pair where both items were well identified</w:t>
      </w:r>
      <w:r w:rsidDel="00A45B77">
        <w:t xml:space="preserve"> </w:t>
      </w:r>
      <w:r>
        <w:t>by 4-year-olds (the desk, 87.5%</w:t>
      </w:r>
      <w:ins w:id="1161" w:author="Long, Bria Lorelle" w:date="2018-01-17T09:53:00Z">
        <w:r w:rsidR="000768A3" w:rsidRPr="000768A3">
          <w:t xml:space="preserve"> </w:t>
        </w:r>
        <w:r w:rsidR="000768A3">
          <w:t>identification rate;</w:t>
        </w:r>
      </w:ins>
      <w:del w:id="1162" w:author="Long, Bria Lorelle" w:date="2018-01-17T09:53:00Z">
        <w:r w:rsidDel="000768A3">
          <w:delText>,</w:delText>
        </w:r>
      </w:del>
      <w:r>
        <w:t xml:space="preserve"> the apple, 100%</w:t>
      </w:r>
      <w:ins w:id="1163" w:author="Long, Bria Lorelle" w:date="2018-01-17T09:53:00Z">
        <w:r w:rsidR="000768A3" w:rsidRPr="000768A3">
          <w:t xml:space="preserve"> </w:t>
        </w:r>
        <w:r w:rsidR="000768A3">
          <w:t>identification rate</w:t>
        </w:r>
      </w:ins>
      <w:r>
        <w:t xml:space="preserve">). </w:t>
      </w:r>
    </w:p>
    <w:p w14:paraId="355C6959" w14:textId="6C1CE310" w:rsidR="009B6B48" w:rsidDel="00EB0B39" w:rsidRDefault="009B6B48" w:rsidP="009B6B48">
      <w:pPr>
        <w:rPr>
          <w:del w:id="1164" w:author="Long, Bria Lorelle" w:date="2017-12-19T14:18:00Z"/>
          <w:sz w:val="20"/>
          <w:szCs w:val="20"/>
        </w:rPr>
      </w:pPr>
      <w:del w:id="1165" w:author="Long, Bria Lorelle" w:date="2017-12-19T14:18:00Z">
        <w:r w:rsidRPr="00A4006C" w:rsidDel="00EB0B39">
          <w:rPr>
            <w:i/>
            <w:noProof/>
            <w:sz w:val="20"/>
            <w:szCs w:val="20"/>
            <w:rPrChange w:id="1166" w:author="Unknown">
              <w:rPr>
                <w:noProof/>
              </w:rPr>
            </w:rPrChange>
          </w:rPr>
          <w:drawing>
            <wp:inline distT="0" distB="0" distL="0" distR="0" wp14:anchorId="741D8B5A" wp14:editId="2C77F12F">
              <wp:extent cx="5943600" cy="1469753"/>
              <wp:effectExtent l="0" t="0" r="0" b="3810"/>
              <wp:docPr id="3" name="Picture 3" descr="Untitled:Users:Bria:Dropbox (Personal):Projects:KidStroop:Outputs:PaperFigures:Figure4-5_Exp3DisplayLevel:v10-onlyStrict-GlobalCutoffOnly:Exp3_DisplayEffectsOnly_redo-April2017a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ria:Dropbox (Personal):Projects:KidStroop:Outputs:PaperFigures:Figure4-5_Exp3DisplayLevel:v10-onlyStrict-GlobalCutoffOnly:Exp3_DisplayEffectsOnly_redo-April2017ai-0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83"/>
                      <a:stretch/>
                    </pic:blipFill>
                    <pic:spPr bwMode="auto">
                      <a:xfrm>
                        <a:off x="0" y="0"/>
                        <a:ext cx="5943600" cy="1469753"/>
                      </a:xfrm>
                      <a:prstGeom prst="rect">
                        <a:avLst/>
                      </a:prstGeom>
                      <a:noFill/>
                      <a:ln>
                        <a:noFill/>
                      </a:ln>
                      <a:extLst>
                        <a:ext uri="{53640926-AAD7-44d8-BBD7-CCE9431645EC}">
                          <a14:shadowObscured xmlns:arto="http://schemas.microsoft.com/office/word/2006/arto"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Del="00EB0B39">
          <w:rPr>
            <w:i/>
            <w:sz w:val="20"/>
            <w:szCs w:val="20"/>
          </w:rPr>
          <w:delText>F</w:delText>
        </w:r>
        <w:r w:rsidRPr="00591471" w:rsidDel="00EB0B39">
          <w:rPr>
            <w:i/>
            <w:sz w:val="20"/>
            <w:szCs w:val="20"/>
          </w:rPr>
          <w:delText xml:space="preserve">igure </w:delText>
        </w:r>
        <w:r w:rsidDel="00EB0B39">
          <w:rPr>
            <w:i/>
            <w:sz w:val="20"/>
            <w:szCs w:val="20"/>
          </w:rPr>
          <w:delText>4</w:delText>
        </w:r>
        <w:r w:rsidRPr="00591471" w:rsidDel="00EB0B39">
          <w:rPr>
            <w:i/>
            <w:sz w:val="20"/>
            <w:szCs w:val="20"/>
          </w:rPr>
          <w:delText xml:space="preserve">. </w:delText>
        </w:r>
        <w:r w:rsidDel="00EB0B39">
          <w:rPr>
            <w:sz w:val="20"/>
            <w:szCs w:val="20"/>
          </w:rPr>
          <w:delText xml:space="preserve"> Example pairs of Size-Stroop di</w:delText>
        </w:r>
        <w:r w:rsidRPr="00CF7B09" w:rsidDel="00EB0B39">
          <w:rPr>
            <w:sz w:val="20"/>
            <w:szCs w:val="20"/>
          </w:rPr>
          <w:delText>splay</w:delText>
        </w:r>
        <w:r w:rsidDel="00EB0B39">
          <w:rPr>
            <w:sz w:val="20"/>
            <w:szCs w:val="20"/>
          </w:rPr>
          <w:delText>s</w:delText>
        </w:r>
        <w:r w:rsidRPr="00CF7B09" w:rsidDel="00EB0B39">
          <w:rPr>
            <w:sz w:val="20"/>
            <w:szCs w:val="20"/>
          </w:rPr>
          <w:delText xml:space="preserve"> </w:delText>
        </w:r>
        <w:r w:rsidDel="00EB0B39">
          <w:rPr>
            <w:sz w:val="20"/>
            <w:szCs w:val="20"/>
          </w:rPr>
          <w:delText>that were poorly identified at the basic-level (left) and well-identified at the basic-level (right) by 4-year-olds.</w:delText>
        </w:r>
      </w:del>
    </w:p>
    <w:p w14:paraId="35424DAE" w14:textId="65B419CB" w:rsidR="009B6B48" w:rsidRDefault="009B6B48">
      <w:pPr>
        <w:spacing w:line="480" w:lineRule="auto"/>
        <w:ind w:firstLine="720"/>
        <w:rPr>
          <w:ins w:id="1167" w:author="Long, Bria Lorelle" w:date="2017-11-15T10:25:00Z"/>
          <w:b/>
          <w:i/>
        </w:rPr>
        <w:pPrChange w:id="1168" w:author="Long, Bria Lorelle" w:date="2017-12-19T14:18:00Z">
          <w:pPr>
            <w:spacing w:line="480" w:lineRule="auto"/>
          </w:pPr>
        </w:pPrChange>
      </w:pPr>
    </w:p>
    <w:p w14:paraId="4BAAD797" w14:textId="5A71EE43" w:rsidR="009B6B48" w:rsidDel="00017F97" w:rsidRDefault="00EB0B39" w:rsidP="009B6B48">
      <w:pPr>
        <w:spacing w:line="480" w:lineRule="auto"/>
        <w:ind w:firstLine="720"/>
        <w:rPr>
          <w:del w:id="1169" w:author="Susan Carey" w:date="2017-12-17T11:52:00Z"/>
          <w:rFonts w:ascii="Cambria" w:hAnsi="Cambria"/>
        </w:rPr>
      </w:pPr>
      <w:ins w:id="1170" w:author="Long, Bria Lorelle" w:date="2017-12-19T14:18:00Z">
        <w:r>
          <w:rPr>
            <w:b/>
            <w:i/>
          </w:rPr>
          <w:t xml:space="preserve">Analysis: </w:t>
        </w:r>
      </w:ins>
      <w:ins w:id="1171" w:author="Long, Bria Lorelle" w:date="2017-11-15T10:25:00Z">
        <w:r w:rsidR="009B6B48">
          <w:rPr>
            <w:b/>
            <w:i/>
          </w:rPr>
          <w:t>Real-</w:t>
        </w:r>
      </w:ins>
      <w:ins w:id="1172" w:author="Long, Bria Lorelle" w:date="2017-11-15T10:31:00Z">
        <w:r w:rsidR="00F32513">
          <w:rPr>
            <w:b/>
            <w:i/>
          </w:rPr>
          <w:t>W</w:t>
        </w:r>
      </w:ins>
      <w:ins w:id="1173" w:author="Long, Bria Lorelle" w:date="2017-11-15T10:25:00Z">
        <w:r w:rsidR="009B6B48">
          <w:rPr>
            <w:b/>
            <w:i/>
          </w:rPr>
          <w:t xml:space="preserve">orld Size Identification:  </w:t>
        </w:r>
        <w:r w:rsidR="009B6B48">
          <w:t>In a second analysis, we counted as correct any identification of the target as an object in the same real-world size category</w:t>
        </w:r>
      </w:ins>
      <w:r w:rsidR="009B6B48">
        <w:t xml:space="preserve">, as most often, children’s </w:t>
      </w:r>
      <w:r w:rsidR="009B6B48">
        <w:rPr>
          <w:i/>
        </w:rPr>
        <w:t>misidentifications</w:t>
      </w:r>
      <w:r w:rsidR="009B6B48">
        <w:t xml:space="preserve"> were of objects from the same real-world size category as the target (though rarely from the same taxonomic superordinate category; 75.1% of misidentifications,</w:t>
      </w:r>
      <w:r w:rsidR="009B6B48" w:rsidRPr="00F47FE6">
        <w:rPr>
          <w:rFonts w:ascii="Cambria" w:hAnsi="Cambria"/>
          <w:i/>
        </w:rPr>
        <w:t xml:space="preserve"> </w:t>
      </w:r>
      <w:r w:rsidR="009B6B48">
        <w:rPr>
          <w:rFonts w:ascii="Cambria" w:hAnsi="Cambria"/>
        </w:rPr>
        <w:t>t-test against 50%</w:t>
      </w:r>
      <w:r w:rsidR="009B6B48" w:rsidRPr="00A45B77">
        <w:rPr>
          <w:rFonts w:ascii="Cambria" w:hAnsi="Cambria"/>
        </w:rPr>
        <w:t>,</w:t>
      </w:r>
      <w:r w:rsidR="009B6B48">
        <w:rPr>
          <w:rFonts w:ascii="Cambria" w:hAnsi="Cambria"/>
          <w:i/>
        </w:rPr>
        <w:t xml:space="preserve"> </w:t>
      </w:r>
      <w:r w:rsidR="009B6B48" w:rsidRPr="00B33F87">
        <w:rPr>
          <w:rFonts w:ascii="Cambria" w:hAnsi="Cambria"/>
          <w:i/>
        </w:rPr>
        <w:t>t</w:t>
      </w:r>
      <w:r w:rsidR="009B6B48">
        <w:rPr>
          <w:rFonts w:ascii="Cambria" w:hAnsi="Cambria"/>
        </w:rPr>
        <w:t xml:space="preserve">(23) = </w:t>
      </w:r>
      <w:r w:rsidR="009B6B48" w:rsidRPr="00A61401">
        <w:rPr>
          <w:rFonts w:ascii="Cambria" w:hAnsi="Cambria"/>
        </w:rPr>
        <w:t>5.51</w:t>
      </w:r>
      <w:r w:rsidR="009B6B48">
        <w:rPr>
          <w:rFonts w:ascii="Cambria" w:hAnsi="Cambria"/>
        </w:rPr>
        <w:t xml:space="preserve">, </w:t>
      </w:r>
      <w:r w:rsidR="009B6B48" w:rsidRPr="00B33F87">
        <w:rPr>
          <w:rFonts w:ascii="Cambria" w:hAnsi="Cambria"/>
          <w:i/>
        </w:rPr>
        <w:t>p</w:t>
      </w:r>
      <w:r w:rsidR="009B6B48">
        <w:rPr>
          <w:rFonts w:ascii="Cambria" w:hAnsi="Cambria"/>
          <w:i/>
        </w:rPr>
        <w:t xml:space="preserve"> </w:t>
      </w:r>
      <w:r w:rsidR="009B6B48">
        <w:rPr>
          <w:rFonts w:ascii="Cambria" w:hAnsi="Cambria"/>
        </w:rPr>
        <w:t>&lt; .01</w:t>
      </w:r>
      <w:r w:rsidR="009B6B48">
        <w:t>).  As examples, even though very few children identified the pencil sharpener as a pencil sharpener, many children said that it looked like another small object (i.e., binoculars, camera)</w:t>
      </w:r>
      <w:r w:rsidR="009B6B48">
        <w:rPr>
          <w:rFonts w:ascii="Cambria" w:hAnsi="Cambria"/>
        </w:rPr>
        <w:t xml:space="preserve">, and two children misidentified the grill as a desk. </w:t>
      </w:r>
      <w:ins w:id="1174" w:author="Long, Bria Lorelle" w:date="2018-02-05T17:40:00Z">
        <w:r w:rsidR="00530645">
          <w:rPr>
            <w:rFonts w:ascii="Cambria" w:hAnsi="Cambria"/>
          </w:rPr>
          <w:t xml:space="preserve">Here, we </w:t>
        </w:r>
      </w:ins>
      <w:del w:id="1175" w:author="Long, Bria Lorelle" w:date="2018-02-05T17:40:00Z">
        <w:r w:rsidR="009B6B48" w:rsidDel="00530645">
          <w:rPr>
            <w:rFonts w:ascii="Cambria" w:hAnsi="Cambria"/>
          </w:rPr>
          <w:delText>As before, we then</w:delText>
        </w:r>
        <w:r w:rsidR="009B6B48" w:rsidDel="00530645">
          <w:delText xml:space="preserve"> </w:delText>
        </w:r>
      </w:del>
      <w:r w:rsidR="009B6B48">
        <w:t xml:space="preserve">separated </w:t>
      </w:r>
      <w:del w:id="1176" w:author="Long, Bria Lorelle" w:date="2018-02-07T16:15:00Z">
        <w:r w:rsidR="009B6B48" w:rsidDel="00BC4309">
          <w:delText xml:space="preserve">Stroop display </w:delText>
        </w:r>
      </w:del>
      <w:r w:rsidR="009B6B48">
        <w:t>pairs where children identified any object within the correct size-category at a rate above the median across all items</w:t>
      </w:r>
      <w:ins w:id="1177" w:author="Long, Bria Lorelle" w:date="2018-02-05T17:40:00Z">
        <w:r w:rsidR="00530645">
          <w:t>, as size-identification was relatively high</w:t>
        </w:r>
      </w:ins>
      <w:r w:rsidR="009B6B48">
        <w:t xml:space="preserve"> (both items &gt;87.5% correct</w:t>
      </w:r>
      <w:ins w:id="1178" w:author="Long, Bria Lorelle" w:date="2018-01-17T09:54:00Z">
        <w:r w:rsidR="000768A3">
          <w:t>,</w:t>
        </w:r>
      </w:ins>
      <w:del w:id="1179" w:author="Long, Bria Lorelle" w:date="2018-01-17T09:54:00Z">
        <w:r w:rsidR="009B6B48" w:rsidDel="000768A3">
          <w:delText>,</w:delText>
        </w:r>
      </w:del>
      <w:r w:rsidR="009B6B48">
        <w:t xml:space="preserve"> 8/20 pairs, </w:t>
      </w:r>
      <w:r w:rsidR="009B6B48" w:rsidRPr="00C030DB">
        <w:rPr>
          <w:i/>
        </w:rPr>
        <w:t>M</w:t>
      </w:r>
      <w:ins w:id="1180" w:author="Long, Bria Lorelle" w:date="2018-01-17T09:55:00Z">
        <w:r w:rsidR="000768A3">
          <w:rPr>
            <w:i/>
          </w:rPr>
          <w:t xml:space="preserve"> </w:t>
        </w:r>
      </w:ins>
      <w:r w:rsidR="009B6B48">
        <w:t>=</w:t>
      </w:r>
      <w:ins w:id="1181" w:author="Long, Bria Lorelle" w:date="2018-01-17T09:55:00Z">
        <w:r w:rsidR="000768A3">
          <w:t xml:space="preserve"> </w:t>
        </w:r>
      </w:ins>
      <w:r w:rsidR="009B6B48">
        <w:t xml:space="preserve">97.7% across items) and </w:t>
      </w:r>
      <w:del w:id="1182" w:author="Long, Bria Lorelle" w:date="2018-02-07T16:15:00Z">
        <w:r w:rsidR="009B6B48" w:rsidDel="00BC4309">
          <w:delText xml:space="preserve">Stroop display </w:delText>
        </w:r>
      </w:del>
      <w:r w:rsidR="009B6B48">
        <w:t xml:space="preserve">pairs where children identified </w:t>
      </w:r>
      <w:del w:id="1183" w:author="Long, Bria Lorelle" w:date="2018-02-07T16:16:00Z">
        <w:r w:rsidR="009B6B48" w:rsidDel="00BC4309">
          <w:delText xml:space="preserve">any </w:delText>
        </w:r>
      </w:del>
      <w:ins w:id="1184" w:author="Long, Bria Lorelle" w:date="2018-02-07T16:16:00Z">
        <w:r w:rsidR="00BC4309">
          <w:t xml:space="preserve">either </w:t>
        </w:r>
      </w:ins>
      <w:r w:rsidR="009B6B48">
        <w:t xml:space="preserve">object within the correct size-category at a rate below the median (one or both items &lt;87.5% correct, 12/20 pairs, </w:t>
      </w:r>
      <w:r w:rsidR="009B6B48" w:rsidRPr="00C030DB">
        <w:rPr>
          <w:i/>
        </w:rPr>
        <w:t>M</w:t>
      </w:r>
      <w:r w:rsidR="009B6B48">
        <w:t>=80.6%</w:t>
      </w:r>
      <w:r w:rsidR="009B6B48" w:rsidRPr="00ED2FE3">
        <w:t xml:space="preserve"> </w:t>
      </w:r>
      <w:r w:rsidR="009B6B48">
        <w:t>across items).</w:t>
      </w:r>
    </w:p>
    <w:p w14:paraId="629E4D49" w14:textId="2B27FAA5" w:rsidR="00001E48" w:rsidRPr="00063AE9" w:rsidDel="009B6B48" w:rsidRDefault="00502639" w:rsidP="00BE62D0">
      <w:pPr>
        <w:spacing w:line="480" w:lineRule="auto"/>
        <w:jc w:val="center"/>
        <w:rPr>
          <w:del w:id="1185" w:author="Long, Bria Lorelle" w:date="2017-11-15T10:25:00Z"/>
          <w:b/>
          <w:i/>
        </w:rPr>
      </w:pPr>
      <w:del w:id="1186" w:author="Long, Bria Lorelle" w:date="2017-11-15T10:24:00Z">
        <w:r w:rsidDel="009B6B48">
          <w:rPr>
            <w:b/>
            <w:i/>
          </w:rPr>
          <w:delText>A</w:delText>
        </w:r>
        <w:r w:rsidRPr="00C17089" w:rsidDel="009B6B48">
          <w:rPr>
            <w:b/>
            <w:i/>
          </w:rPr>
          <w:delText>nalysis</w:delText>
        </w:r>
        <w:r w:rsidDel="009B6B48">
          <w:rPr>
            <w:b/>
            <w:i/>
          </w:rPr>
          <w:delText xml:space="preserve"> &amp; Results</w:delText>
        </w:r>
      </w:del>
    </w:p>
    <w:p w14:paraId="5A9E27E5" w14:textId="433F3A37" w:rsidR="009C43F2" w:rsidDel="009B6B48" w:rsidRDefault="00C937C7" w:rsidP="00BE62D0">
      <w:pPr>
        <w:spacing w:line="480" w:lineRule="auto"/>
        <w:ind w:firstLine="720"/>
        <w:rPr>
          <w:del w:id="1187" w:author="Long, Bria Lorelle" w:date="2017-11-15T10:25:00Z"/>
        </w:rPr>
      </w:pPr>
      <w:del w:id="1188" w:author="Long, Bria Lorelle" w:date="2017-11-15T10:24:00Z">
        <w:r w:rsidDel="009B6B48">
          <w:rPr>
            <w:b/>
            <w:i/>
          </w:rPr>
          <w:delText>Size</w:delText>
        </w:r>
        <w:r w:rsidR="001B1735" w:rsidDel="009B6B48">
          <w:rPr>
            <w:b/>
            <w:i/>
          </w:rPr>
          <w:delText>-</w:delText>
        </w:r>
        <w:r w:rsidDel="009B6B48">
          <w:rPr>
            <w:b/>
            <w:i/>
          </w:rPr>
          <w:delText>Stroop</w:delText>
        </w:r>
        <w:r w:rsidR="003256BF" w:rsidDel="009B6B48">
          <w:rPr>
            <w:b/>
            <w:i/>
          </w:rPr>
          <w:delText xml:space="preserve"> </w:delText>
        </w:r>
        <w:r w:rsidR="001B1735" w:rsidDel="009B6B48">
          <w:rPr>
            <w:b/>
            <w:i/>
          </w:rPr>
          <w:delText xml:space="preserve">display effects </w:delText>
        </w:r>
        <w:r w:rsidDel="009B6B48">
          <w:rPr>
            <w:b/>
            <w:i/>
          </w:rPr>
          <w:delText xml:space="preserve">as a function of </w:delText>
        </w:r>
        <w:r w:rsidR="003256BF" w:rsidDel="009B6B48">
          <w:rPr>
            <w:b/>
            <w:i/>
          </w:rPr>
          <w:delText xml:space="preserve">object </w:delText>
        </w:r>
        <w:r w:rsidDel="009B6B48">
          <w:rPr>
            <w:b/>
            <w:i/>
          </w:rPr>
          <w:delText>identification</w:delText>
        </w:r>
      </w:del>
      <w:del w:id="1189" w:author="Long, Bria Lorelle" w:date="2017-11-15T10:25:00Z">
        <w:r w:rsidR="00407D6C" w:rsidDel="009B6B48">
          <w:rPr>
            <w:b/>
            <w:i/>
          </w:rPr>
          <w:delText>.</w:delText>
        </w:r>
        <w:r w:rsidR="005F0014" w:rsidDel="009B6B48">
          <w:rPr>
            <w:b/>
          </w:rPr>
          <w:delText xml:space="preserve"> </w:delText>
        </w:r>
        <w:r w:rsidR="005F0014" w:rsidDel="009B6B48">
          <w:delText xml:space="preserve">First, we </w:delText>
        </w:r>
        <w:r w:rsidR="001B2C07" w:rsidDel="009B6B48">
          <w:delText xml:space="preserve">coded all responses for </w:delText>
        </w:r>
        <w:r w:rsidR="00D23BC4" w:rsidRPr="00F1439C" w:rsidDel="009B6B48">
          <w:rPr>
            <w:i/>
          </w:rPr>
          <w:delText>any</w:delText>
        </w:r>
        <w:r w:rsidR="00D23BC4" w:rsidDel="009B6B48">
          <w:delText xml:space="preserve"> </w:delText>
        </w:r>
        <w:r w:rsidR="00823B5D" w:rsidDel="009B6B48">
          <w:delText>evidence of basic</w:delText>
        </w:r>
        <w:r w:rsidR="00410FFE" w:rsidDel="009B6B48">
          <w:delText>-</w:delText>
        </w:r>
        <w:r w:rsidR="00823B5D" w:rsidDel="009B6B48">
          <w:delText>level kind identification. Most often this was conveyed by the basic</w:delText>
        </w:r>
        <w:r w:rsidR="008B0B17" w:rsidDel="009B6B48">
          <w:delText>-</w:delText>
        </w:r>
        <w:r w:rsidR="00823B5D" w:rsidDel="009B6B48">
          <w:delText>level label (e.g. “apple</w:delText>
        </w:r>
        <w:r w:rsidR="007B3A45" w:rsidDel="009B6B48">
          <w:delText>”,“desk”</w:delText>
        </w:r>
        <w:r w:rsidR="00823B5D" w:rsidDel="009B6B48">
          <w:delText>)</w:delText>
        </w:r>
        <w:r w:rsidR="008B0B17" w:rsidDel="009B6B48">
          <w:delText>.</w:delText>
        </w:r>
        <w:r w:rsidR="00823B5D" w:rsidDel="009B6B48">
          <w:delText xml:space="preserve">  </w:delText>
        </w:r>
        <w:r w:rsidR="009C43F2" w:rsidDel="009B6B48">
          <w:delText xml:space="preserve">However, as we were interested in whether children could recognize the pictured objects (even if they could not name them), </w:delText>
        </w:r>
        <w:r w:rsidR="00823B5D" w:rsidDel="009B6B48">
          <w:delText>we</w:delText>
        </w:r>
        <w:r w:rsidR="009C43F2" w:rsidDel="009B6B48">
          <w:delText xml:space="preserve"> also </w:delText>
        </w:r>
        <w:r w:rsidR="00063AE9" w:rsidDel="009B6B48">
          <w:delText xml:space="preserve">accepted </w:delText>
        </w:r>
        <w:r w:rsidR="00823B5D" w:rsidDel="009B6B48">
          <w:delText xml:space="preserve">responses that described the kind. </w:delText>
        </w:r>
        <w:r w:rsidR="007B1459" w:rsidDel="009B6B48">
          <w:delText xml:space="preserve">For example, if a child described what an object was used for (i.e., </w:delText>
        </w:r>
        <w:r w:rsidR="00B276F5" w:rsidDel="009B6B48">
          <w:delText xml:space="preserve">for a die, </w:delText>
        </w:r>
        <w:r w:rsidR="00C85A00" w:rsidDel="009B6B48">
          <w:delText>“</w:delText>
        </w:r>
        <w:r w:rsidR="007B1459" w:rsidDel="009B6B48">
          <w:delText xml:space="preserve">you roll it and it gives you a number </w:delText>
        </w:r>
        <w:r w:rsidR="00CD10EB" w:rsidDel="009B6B48">
          <w:delText>for</w:delText>
        </w:r>
        <w:r w:rsidR="007B1459" w:rsidDel="009B6B48">
          <w:delText xml:space="preserve"> a game</w:delText>
        </w:r>
        <w:r w:rsidR="00C85A00" w:rsidDel="009B6B48">
          <w:delText>”</w:delText>
        </w:r>
        <w:r w:rsidR="007B1459" w:rsidDel="009B6B48">
          <w:delText xml:space="preserve">), this was counted as </w:delText>
        </w:r>
        <w:r w:rsidR="008B0B17" w:rsidDel="009B6B48">
          <w:delText>a correct</w:delText>
        </w:r>
        <w:r w:rsidR="00823B5D" w:rsidDel="009B6B48">
          <w:delText xml:space="preserve"> identification of the relevant basic</w:delText>
        </w:r>
        <w:r w:rsidR="007B3A45" w:rsidDel="009B6B48">
          <w:delText>-</w:delText>
        </w:r>
        <w:r w:rsidR="00823B5D" w:rsidDel="009B6B48">
          <w:delText>level kin</w:delText>
        </w:r>
        <w:r w:rsidR="00D23BC4" w:rsidDel="009B6B48">
          <w:delText xml:space="preserve">d (see </w:delText>
        </w:r>
        <w:r w:rsidR="00816411" w:rsidDel="009B6B48">
          <w:delText>Supplemental</w:delText>
        </w:r>
        <w:r w:rsidR="00D23BC4" w:rsidDel="009B6B48">
          <w:delText xml:space="preserve"> Figure 3 for example responses from children and how they were coded). </w:delText>
        </w:r>
      </w:del>
    </w:p>
    <w:p w14:paraId="0A6D98E6" w14:textId="1A88C49B" w:rsidR="007B3A45" w:rsidDel="009B6B48" w:rsidRDefault="00AC0796" w:rsidP="00BE62D0">
      <w:pPr>
        <w:spacing w:line="480" w:lineRule="auto"/>
        <w:ind w:firstLine="720"/>
        <w:rPr>
          <w:del w:id="1190" w:author="Long, Bria Lorelle" w:date="2017-11-15T10:25:00Z"/>
        </w:rPr>
      </w:pPr>
      <w:del w:id="1191" w:author="Long, Bria Lorelle" w:date="2017-11-15T10:25:00Z">
        <w:r w:rsidDel="009B6B48">
          <w:delText xml:space="preserve">Overall, children identified the correct basic-level category of the objects </w:delText>
        </w:r>
        <w:r w:rsidR="007F3D7B" w:rsidDel="009B6B48">
          <w:delText>7</w:delText>
        </w:r>
        <w:r w:rsidR="00452337" w:rsidDel="009B6B48">
          <w:delText>6</w:delText>
        </w:r>
        <w:r w:rsidR="007F3D7B" w:rsidDel="009B6B48">
          <w:delText>.</w:delText>
        </w:r>
        <w:r w:rsidR="00052EB1" w:rsidDel="009B6B48">
          <w:delText>1</w:delText>
        </w:r>
        <w:r w:rsidDel="009B6B48">
          <w:delText>% of the time</w:delText>
        </w:r>
        <w:r w:rsidR="008E422A" w:rsidDel="009B6B48">
          <w:delText xml:space="preserve">, </w:delText>
        </w:r>
        <w:r w:rsidR="00DF63F7" w:rsidDel="009B6B48">
          <w:delText xml:space="preserve">gave an incorrect answer </w:delText>
        </w:r>
        <w:r w:rsidR="00052EB1" w:rsidDel="009B6B48">
          <w:delText>16</w:delText>
        </w:r>
        <w:r w:rsidR="00C85A00" w:rsidDel="009B6B48">
          <w:delText>.</w:delText>
        </w:r>
        <w:r w:rsidR="00052EB1" w:rsidDel="009B6B48">
          <w:delText>8</w:delText>
        </w:r>
        <w:r w:rsidR="00DF63F7" w:rsidDel="009B6B48">
          <w:delText>% of the time, and did not give a response</w:delText>
        </w:r>
        <w:r w:rsidR="00452337" w:rsidDel="009B6B48">
          <w:delText xml:space="preserve"> 6</w:delText>
        </w:r>
        <w:r w:rsidR="00DF63F7" w:rsidDel="009B6B48">
          <w:delText>.</w:delText>
        </w:r>
        <w:r w:rsidR="00052EB1" w:rsidDel="009B6B48">
          <w:delText>9</w:delText>
        </w:r>
        <w:r w:rsidR="00DF63F7" w:rsidDel="009B6B48">
          <w:delText xml:space="preserve">% of the </w:delText>
        </w:r>
        <w:r w:rsidR="008E422A" w:rsidDel="009B6B48">
          <w:delText>time. S</w:delText>
        </w:r>
        <w:r w:rsidR="00B2364C" w:rsidDel="009B6B48">
          <w:delText>ome items were always identified correctly (i.e., apple</w:delText>
        </w:r>
        <w:r w:rsidR="00C85A00" w:rsidDel="009B6B48">
          <w:delText xml:space="preserve">, </w:delText>
        </w:r>
        <w:r w:rsidR="00085C3C" w:rsidDel="009B6B48">
          <w:delText>100</w:delText>
        </w:r>
        <w:r w:rsidR="00C85A00" w:rsidDel="009B6B48">
          <w:delText>%</w:delText>
        </w:r>
        <w:r w:rsidR="00B2364C" w:rsidDel="009B6B48">
          <w:delText>), while others were rarely identified correctly (i.e., perfume bottle</w:delText>
        </w:r>
        <w:r w:rsidR="00C85A00" w:rsidDel="009B6B48">
          <w:delText xml:space="preserve">, </w:delText>
        </w:r>
        <w:r w:rsidR="00B40391" w:rsidDel="009B6B48">
          <w:delText>33.3</w:delText>
        </w:r>
        <w:r w:rsidR="00C85A00" w:rsidDel="009B6B48">
          <w:delText>%</w:delText>
        </w:r>
        <w:r w:rsidR="00B2364C" w:rsidDel="009B6B48">
          <w:delText xml:space="preserve">). </w:delText>
        </w:r>
        <w:r w:rsidR="00BE3EEC" w:rsidDel="009B6B48">
          <w:delText xml:space="preserve">We </w:delText>
        </w:r>
        <w:r w:rsidR="00C937C7" w:rsidDel="009B6B48">
          <w:delText xml:space="preserve">then </w:delText>
        </w:r>
        <w:r w:rsidR="00221A5A" w:rsidDel="009B6B48">
          <w:delText>grouped</w:delText>
        </w:r>
        <w:r w:rsidR="00BE3EEC" w:rsidDel="009B6B48">
          <w:delText xml:space="preserve"> </w:delText>
        </w:r>
        <w:r w:rsidR="007019EC" w:rsidDel="009B6B48">
          <w:delText xml:space="preserve">together </w:delText>
        </w:r>
        <w:r w:rsidR="00BE3EEC" w:rsidDel="009B6B48">
          <w:delText xml:space="preserve">display pairs where the </w:delText>
        </w:r>
        <w:r w:rsidR="000C7EC2" w:rsidDel="009B6B48">
          <w:delText>basic-level identit</w:delText>
        </w:r>
        <w:r w:rsidR="00A200C9" w:rsidDel="009B6B48">
          <w:delText>ies</w:delText>
        </w:r>
        <w:r w:rsidR="000C7EC2" w:rsidDel="009B6B48">
          <w:delText xml:space="preserve"> of</w:delText>
        </w:r>
        <w:r w:rsidR="00BE3EEC" w:rsidDel="009B6B48">
          <w:delText xml:space="preserve"> </w:delText>
        </w:r>
        <w:r w:rsidR="000C7EC2" w:rsidDel="009B6B48">
          <w:rPr>
            <w:i/>
          </w:rPr>
          <w:delText xml:space="preserve">both </w:delText>
        </w:r>
        <w:r w:rsidR="00BE3EEC" w:rsidDel="009B6B48">
          <w:delText xml:space="preserve">objects </w:delText>
        </w:r>
        <w:r w:rsidR="00063AE9" w:rsidDel="009B6B48">
          <w:delText>were</w:delText>
        </w:r>
        <w:r w:rsidR="00BE3EEC" w:rsidDel="009B6B48">
          <w:delText xml:space="preserve"> well identified (greater </w:delText>
        </w:r>
        <w:r w:rsidR="000C7EC2" w:rsidDel="009B6B48">
          <w:delText xml:space="preserve">than </w:delText>
        </w:r>
        <w:r w:rsidR="00BE3EEC" w:rsidDel="009B6B48">
          <w:delText>75%</w:delText>
        </w:r>
        <w:r w:rsidR="00063AE9" w:rsidDel="009B6B48">
          <w:delText>,</w:delText>
        </w:r>
        <w:r w:rsidR="00BE3EEC" w:rsidDel="009B6B48">
          <w:delText xml:space="preserve"> 8/20 pairs</w:delText>
        </w:r>
        <w:r w:rsidR="002C63AD" w:rsidDel="009B6B48">
          <w:delText xml:space="preserve">, </w:delText>
        </w:r>
        <w:r w:rsidR="002C63AD" w:rsidRPr="00C030DB" w:rsidDel="009B6B48">
          <w:rPr>
            <w:i/>
          </w:rPr>
          <w:delText>M</w:delText>
        </w:r>
        <w:r w:rsidR="00E431D7" w:rsidDel="009B6B48">
          <w:rPr>
            <w:i/>
          </w:rPr>
          <w:delText xml:space="preserve"> </w:delText>
        </w:r>
        <w:r w:rsidR="002C63AD" w:rsidDel="009B6B48">
          <w:delText>=</w:delText>
        </w:r>
        <w:r w:rsidR="00E431D7" w:rsidDel="009B6B48">
          <w:delText xml:space="preserve"> </w:delText>
        </w:r>
        <w:r w:rsidR="00052EB1" w:rsidDel="009B6B48">
          <w:delText>95</w:delText>
        </w:r>
        <w:r w:rsidR="002C63AD" w:rsidDel="009B6B48">
          <w:delText>.</w:delText>
        </w:r>
        <w:r w:rsidR="00052EB1" w:rsidDel="009B6B48">
          <w:delText>0</w:delText>
        </w:r>
        <w:r w:rsidR="002C63AD" w:rsidDel="009B6B48">
          <w:delText>%</w:delText>
        </w:r>
        <w:r w:rsidR="002A682C" w:rsidDel="009B6B48">
          <w:delText xml:space="preserve"> across all 16 items)</w:delText>
        </w:r>
        <w:r w:rsidR="00BE3EEC" w:rsidDel="009B6B48">
          <w:delText xml:space="preserve"> </w:delText>
        </w:r>
        <w:r w:rsidR="00C937C7" w:rsidDel="009B6B48">
          <w:delText xml:space="preserve">and </w:delText>
        </w:r>
        <w:r w:rsidR="007019EC" w:rsidDel="009B6B48">
          <w:delText xml:space="preserve">display pairs </w:delText>
        </w:r>
        <w:r w:rsidR="00C937C7" w:rsidDel="009B6B48">
          <w:delText xml:space="preserve">where </w:delText>
        </w:r>
        <w:r w:rsidR="003F3071" w:rsidDel="009B6B48">
          <w:delText xml:space="preserve">this was not the case, and </w:delText>
        </w:r>
        <w:r w:rsidR="00A200C9" w:rsidDel="009B6B48">
          <w:delText xml:space="preserve">thus where </w:delText>
        </w:r>
        <w:r w:rsidR="003F3071" w:rsidDel="009B6B48">
          <w:delText xml:space="preserve">one or more items </w:delText>
        </w:r>
        <w:r w:rsidR="00876253" w:rsidDel="009B6B48">
          <w:delText>were</w:delText>
        </w:r>
        <w:r w:rsidR="003F3071" w:rsidDel="009B6B48">
          <w:delText xml:space="preserve"> poorly identified</w:delText>
        </w:r>
        <w:r w:rsidR="000C7EC2" w:rsidDel="009B6B48">
          <w:delText xml:space="preserve"> (</w:delText>
        </w:r>
        <w:r w:rsidR="00BE3EEC" w:rsidDel="009B6B48">
          <w:delText>75%</w:delText>
        </w:r>
        <w:r w:rsidR="000C7EC2" w:rsidDel="009B6B48">
          <w:delText xml:space="preserve"> or </w:delText>
        </w:r>
        <w:r w:rsidR="00811019" w:rsidDel="009B6B48">
          <w:delText>less</w:delText>
        </w:r>
        <w:r w:rsidR="000C7EC2" w:rsidDel="009B6B48">
          <w:delText>; 12/20 pairs</w:delText>
        </w:r>
        <w:r w:rsidR="002C63AD" w:rsidDel="009B6B48">
          <w:delText xml:space="preserve">, </w:delText>
        </w:r>
        <w:r w:rsidR="002C63AD" w:rsidRPr="00C030DB" w:rsidDel="009B6B48">
          <w:rPr>
            <w:i/>
          </w:rPr>
          <w:delText>M</w:delText>
        </w:r>
        <w:r w:rsidR="002C63AD" w:rsidDel="009B6B48">
          <w:delText>=</w:delText>
        </w:r>
        <w:r w:rsidR="00052EB1" w:rsidDel="009B6B48">
          <w:delText>63</w:delText>
        </w:r>
        <w:r w:rsidR="002C63AD" w:rsidDel="009B6B48">
          <w:delText>.</w:delText>
        </w:r>
        <w:r w:rsidR="00052EB1" w:rsidDel="009B6B48">
          <w:delText>5</w:delText>
        </w:r>
        <w:r w:rsidR="002C63AD" w:rsidDel="009B6B48">
          <w:delText>%</w:delText>
        </w:r>
        <w:r w:rsidR="002A682C" w:rsidDel="009B6B48">
          <w:delText xml:space="preserve"> across all 24 items</w:delText>
        </w:r>
        <w:r w:rsidR="00BE3EEC" w:rsidDel="009B6B48">
          <w:delText xml:space="preserve">). </w:delText>
        </w:r>
        <w:r w:rsidR="00B276F5" w:rsidDel="009B6B48">
          <w:delText xml:space="preserve"> </w:delText>
        </w:r>
        <w:r w:rsidR="009837C0" w:rsidDel="009B6B48">
          <w:delText xml:space="preserve">Among these display pairs, most </w:delText>
        </w:r>
        <w:r w:rsidR="00A45B77" w:rsidDel="009B6B48">
          <w:delText xml:space="preserve">pairs </w:delText>
        </w:r>
        <w:r w:rsidR="009837C0" w:rsidDel="009B6B48">
          <w:delText xml:space="preserve">contained </w:delText>
        </w:r>
        <w:r w:rsidR="00A45B77" w:rsidDel="009B6B48">
          <w:delText xml:space="preserve">only </w:delText>
        </w:r>
        <w:r w:rsidR="009837C0" w:rsidDel="009B6B48">
          <w:delText xml:space="preserve">one item that was poorly identified (8/12 pairs) and four pairs contained two items that were both poorly identified. </w:delText>
        </w:r>
        <w:r w:rsidR="00B276F5" w:rsidDel="009B6B48">
          <w:delText xml:space="preserve">See Figure </w:delText>
        </w:r>
        <w:r w:rsidR="00F559A7" w:rsidDel="009B6B48">
          <w:delText>4</w:delText>
        </w:r>
        <w:r w:rsidR="00B276F5" w:rsidDel="009B6B48">
          <w:delText xml:space="preserve"> for an example of a pair of objects </w:delText>
        </w:r>
        <w:r w:rsidR="009837C0" w:rsidDel="009B6B48">
          <w:delText xml:space="preserve">where both items were </w:delText>
        </w:r>
        <w:r w:rsidR="00A45B77" w:rsidDel="009B6B48">
          <w:delText>poorly</w:delText>
        </w:r>
        <w:r w:rsidR="00B276F5" w:rsidDel="009B6B48">
          <w:delText xml:space="preserve"> </w:delText>
        </w:r>
        <w:r w:rsidR="00A45B77" w:rsidDel="009B6B48">
          <w:delText xml:space="preserve">identified </w:delText>
        </w:r>
        <w:r w:rsidR="00B276F5" w:rsidDel="009B6B48">
          <w:delText xml:space="preserve">by 4-year-olds </w:delText>
        </w:r>
        <w:r w:rsidR="000E4456" w:rsidDel="009B6B48">
          <w:delText xml:space="preserve">(the barbecue, </w:delText>
        </w:r>
        <w:r w:rsidR="00052EB1" w:rsidDel="009B6B48">
          <w:delText>54.1</w:delText>
        </w:r>
        <w:r w:rsidR="000E4456" w:rsidDel="009B6B48">
          <w:delText xml:space="preserve">%, the die, </w:delText>
        </w:r>
        <w:r w:rsidR="00052EB1" w:rsidDel="009B6B48">
          <w:delText>62.5</w:delText>
        </w:r>
        <w:r w:rsidR="000E4456" w:rsidDel="009B6B48">
          <w:delText>%</w:delText>
        </w:r>
        <w:r w:rsidR="00A45B77" w:rsidDel="009B6B48">
          <w:delText xml:space="preserve">) </w:delText>
        </w:r>
        <w:r w:rsidR="000E4456" w:rsidDel="009B6B48">
          <w:delText xml:space="preserve">and a pair </w:delText>
        </w:r>
        <w:r w:rsidR="009837C0" w:rsidDel="009B6B48">
          <w:delText>where both items were</w:delText>
        </w:r>
        <w:r w:rsidR="00A45B77" w:rsidDel="009B6B48">
          <w:delText xml:space="preserve"> </w:delText>
        </w:r>
        <w:r w:rsidR="00410FFE" w:rsidDel="009B6B48">
          <w:delText xml:space="preserve">well </w:delText>
        </w:r>
        <w:r w:rsidR="00A45B77" w:rsidDel="009B6B48">
          <w:delText xml:space="preserve">identified </w:delText>
        </w:r>
        <w:r w:rsidR="007B3A45" w:rsidDel="009B6B48">
          <w:delText>by 4-year-olds</w:delText>
        </w:r>
        <w:r w:rsidR="000E4456" w:rsidDel="009B6B48">
          <w:delText xml:space="preserve"> (the desk, </w:delText>
        </w:r>
        <w:r w:rsidR="00052EB1" w:rsidDel="009B6B48">
          <w:delText>87.5</w:delText>
        </w:r>
        <w:r w:rsidR="000E4456" w:rsidDel="009B6B48">
          <w:delText xml:space="preserve">%, the apple, </w:delText>
        </w:r>
        <w:r w:rsidR="00085C3C" w:rsidDel="009B6B48">
          <w:delText>100</w:delText>
        </w:r>
        <w:r w:rsidR="00A45B77" w:rsidDel="009B6B48">
          <w:delText xml:space="preserve">%). </w:delText>
        </w:r>
      </w:del>
    </w:p>
    <w:p w14:paraId="0CC8E66C" w14:textId="0A158800" w:rsidR="00D3130D" w:rsidDel="009B6B48" w:rsidRDefault="005968D4" w:rsidP="00D3130D">
      <w:pPr>
        <w:rPr>
          <w:del w:id="1192" w:author="Long, Bria Lorelle" w:date="2017-11-15T10:25:00Z"/>
          <w:sz w:val="20"/>
          <w:szCs w:val="20"/>
        </w:rPr>
      </w:pPr>
      <w:del w:id="1193" w:author="Long, Bria Lorelle" w:date="2017-11-15T10:25:00Z">
        <w:r w:rsidRPr="00F1439C" w:rsidDel="009B6B48">
          <w:rPr>
            <w:i/>
            <w:noProof/>
            <w:sz w:val="20"/>
            <w:szCs w:val="20"/>
            <w:rPrChange w:id="1194" w:author="Unknown">
              <w:rPr>
                <w:noProof/>
              </w:rPr>
            </w:rPrChange>
          </w:rPr>
          <w:drawing>
            <wp:inline distT="0" distB="0" distL="0" distR="0" wp14:anchorId="0C555B98" wp14:editId="7F0669C5">
              <wp:extent cx="5943600" cy="1469753"/>
              <wp:effectExtent l="0" t="0" r="0" b="3810"/>
              <wp:docPr id="6" name="Picture 6" descr="Untitled:Users:Bria:Dropbox (Personal):Projects:KidStroop:Outputs:PaperFigures:Figure4-5_Exp3DisplayLevel:v10-onlyStrict-GlobalCutoffOnly:Exp3_DisplayEffectsOnly_redo-April2017a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ria:Dropbox (Personal):Projects:KidStroop:Outputs:PaperFigures:Figure4-5_Exp3DisplayLevel:v10-onlyStrict-GlobalCutoffOnly:Exp3_DisplayEffectsOnly_redo-April2017ai-0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83"/>
                      <a:stretch/>
                    </pic:blipFill>
                    <pic:spPr bwMode="auto">
                      <a:xfrm>
                        <a:off x="0" y="0"/>
                        <a:ext cx="5943600" cy="1469753"/>
                      </a:xfrm>
                      <a:prstGeom prst="rect">
                        <a:avLst/>
                      </a:prstGeom>
                      <a:noFill/>
                      <a:ln>
                        <a:noFill/>
                      </a:ln>
                      <a:extLst>
                        <a:ext uri="{53640926-AAD7-44d8-BBD7-CCE9431645EC}">
                          <a14:shadowObscured xmlns:arto="http://schemas.microsoft.com/office/word/2006/arto"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3130D" w:rsidDel="009B6B48">
          <w:rPr>
            <w:i/>
            <w:sz w:val="20"/>
            <w:szCs w:val="20"/>
          </w:rPr>
          <w:delText>F</w:delText>
        </w:r>
        <w:r w:rsidR="00D3130D" w:rsidRPr="00591471" w:rsidDel="009B6B48">
          <w:rPr>
            <w:i/>
            <w:sz w:val="20"/>
            <w:szCs w:val="20"/>
          </w:rPr>
          <w:delText xml:space="preserve">igure </w:delText>
        </w:r>
        <w:r w:rsidR="00D3130D" w:rsidDel="009B6B48">
          <w:rPr>
            <w:i/>
            <w:sz w:val="20"/>
            <w:szCs w:val="20"/>
          </w:rPr>
          <w:delText>4</w:delText>
        </w:r>
        <w:r w:rsidR="00D3130D" w:rsidRPr="00591471" w:rsidDel="009B6B48">
          <w:rPr>
            <w:i/>
            <w:sz w:val="20"/>
            <w:szCs w:val="20"/>
          </w:rPr>
          <w:delText xml:space="preserve">. </w:delText>
        </w:r>
        <w:r w:rsidR="00D3130D" w:rsidDel="009B6B48">
          <w:rPr>
            <w:sz w:val="20"/>
            <w:szCs w:val="20"/>
          </w:rPr>
          <w:delText xml:space="preserve"> Example pairs of Size-Stroop di</w:delText>
        </w:r>
        <w:r w:rsidR="00D3130D" w:rsidRPr="00CF7B09" w:rsidDel="009B6B48">
          <w:rPr>
            <w:sz w:val="20"/>
            <w:szCs w:val="20"/>
          </w:rPr>
          <w:delText>splay</w:delText>
        </w:r>
        <w:r w:rsidR="00D3130D" w:rsidDel="009B6B48">
          <w:rPr>
            <w:sz w:val="20"/>
            <w:szCs w:val="20"/>
          </w:rPr>
          <w:delText>s</w:delText>
        </w:r>
        <w:r w:rsidR="00D3130D" w:rsidRPr="00CF7B09" w:rsidDel="009B6B48">
          <w:rPr>
            <w:sz w:val="20"/>
            <w:szCs w:val="20"/>
          </w:rPr>
          <w:delText xml:space="preserve"> </w:delText>
        </w:r>
        <w:r w:rsidR="00D3130D" w:rsidDel="009B6B48">
          <w:rPr>
            <w:sz w:val="20"/>
            <w:szCs w:val="20"/>
          </w:rPr>
          <w:delText>that were poorly identified at the basic-level (left) and well-identified at the basic-level (right) by 4-year-olds.</w:delText>
        </w:r>
      </w:del>
    </w:p>
    <w:p w14:paraId="7815DAFD" w14:textId="770F1D45" w:rsidR="0034689C" w:rsidDel="009B6B48" w:rsidRDefault="0034689C" w:rsidP="00D3130D">
      <w:pPr>
        <w:rPr>
          <w:del w:id="1195" w:author="Long, Bria Lorelle" w:date="2017-11-15T10:25:00Z"/>
          <w:sz w:val="20"/>
          <w:szCs w:val="20"/>
        </w:rPr>
      </w:pPr>
    </w:p>
    <w:p w14:paraId="3E824560" w14:textId="433287E0" w:rsidR="0034689C" w:rsidRPr="00500C73" w:rsidDel="009B6B48" w:rsidRDefault="00743419" w:rsidP="00C8413A">
      <w:pPr>
        <w:tabs>
          <w:tab w:val="left" w:pos="720"/>
        </w:tabs>
        <w:spacing w:line="480" w:lineRule="auto"/>
        <w:rPr>
          <w:del w:id="1196" w:author="Long, Bria Lorelle" w:date="2017-11-15T10:25:00Z"/>
        </w:rPr>
      </w:pPr>
      <w:del w:id="1197" w:author="Long, Bria Lorelle" w:date="2017-11-15T10:25:00Z">
        <w:r w:rsidDel="009B6B48">
          <w:tab/>
        </w:r>
        <w:r w:rsidR="00C937C7" w:rsidDel="009B6B48">
          <w:delText xml:space="preserve">Finally, we asked whether </w:delText>
        </w:r>
        <w:r w:rsidR="00085C3C" w:rsidDel="009B6B48">
          <w:delText xml:space="preserve">the </w:delText>
        </w:r>
        <w:r w:rsidR="00C937C7" w:rsidDel="009B6B48">
          <w:delText xml:space="preserve">recognizability of the </w:delText>
        </w:r>
        <w:r w:rsidR="00876253" w:rsidDel="009B6B48">
          <w:delText xml:space="preserve">depicted objects </w:delText>
        </w:r>
        <w:r w:rsidR="00C937C7" w:rsidDel="009B6B48">
          <w:delText>in the pair predicted the Size Stroop effect</w:delText>
        </w:r>
        <w:r w:rsidR="00C05703" w:rsidDel="009B6B48">
          <w:delText>;</w:delText>
        </w:r>
        <w:r w:rsidR="00C937C7" w:rsidDel="009B6B48">
          <w:delText xml:space="preserve"> </w:delText>
        </w:r>
        <w:r w:rsidR="00B40391" w:rsidDel="009B6B48">
          <w:delText>i</w:delText>
        </w:r>
        <w:r w:rsidR="00C937C7" w:rsidDel="009B6B48">
          <w:delText>t did not</w:delText>
        </w:r>
        <w:r w:rsidR="00C05703" w:rsidDel="009B6B48">
          <w:delText xml:space="preserve">. </w:delText>
        </w:r>
        <w:r w:rsidR="00C937C7" w:rsidDel="009B6B48">
          <w:delText>I</w:delText>
        </w:r>
        <w:r w:rsidR="00BE3EEC" w:rsidDel="009B6B48">
          <w:delText xml:space="preserve">f anything, pairs of displays with objects </w:delText>
        </w:r>
        <w:r w:rsidR="00B40391" w:rsidDel="009B6B48">
          <w:delText xml:space="preserve">that </w:delText>
        </w:r>
        <w:r w:rsidR="000C7EC2" w:rsidDel="009B6B48">
          <w:delText>were well identified</w:delText>
        </w:r>
        <w:r w:rsidR="00BE3EEC" w:rsidDel="009B6B48">
          <w:delText xml:space="preserve"> </w:delText>
        </w:r>
        <w:r w:rsidR="000C7EC2" w:rsidDel="009B6B48">
          <w:delText xml:space="preserve">at the basic-level </w:delText>
        </w:r>
        <w:r w:rsidR="00BE3EEC" w:rsidDel="009B6B48">
          <w:delText xml:space="preserve">generated </w:delText>
        </w:r>
        <w:r w:rsidR="00BE3EEC" w:rsidRPr="004E64EE" w:rsidDel="009B6B48">
          <w:rPr>
            <w:i/>
          </w:rPr>
          <w:delText>smaller</w:delText>
        </w:r>
        <w:r w:rsidR="00BE3EEC" w:rsidDel="009B6B48">
          <w:delText xml:space="preserve"> Size-Stroop effects</w:delText>
        </w:r>
        <w:r w:rsidR="00B40391" w:rsidDel="009B6B48">
          <w:delText xml:space="preserve"> in RTs </w:delText>
        </w:r>
        <w:r w:rsidR="00BE3EEC" w:rsidDel="009B6B48">
          <w:delText>(</w:delText>
        </w:r>
        <w:r w:rsidR="00BE3EEC" w:rsidRPr="00A61401" w:rsidDel="009B6B48">
          <w:rPr>
            <w:i/>
          </w:rPr>
          <w:delText>M</w:delText>
        </w:r>
        <w:r w:rsidR="00A200C9" w:rsidDel="009B6B48">
          <w:rPr>
            <w:i/>
          </w:rPr>
          <w:delText xml:space="preserve"> </w:delText>
        </w:r>
        <w:r w:rsidR="00BE3EEC" w:rsidDel="009B6B48">
          <w:delText>=</w:delText>
        </w:r>
        <w:r w:rsidR="00A200C9" w:rsidDel="009B6B48">
          <w:delText xml:space="preserve"> </w:delText>
        </w:r>
        <w:r w:rsidR="00E431D7" w:rsidDel="009B6B48">
          <w:delText>-</w:delText>
        </w:r>
        <w:r w:rsidR="00B35B19" w:rsidDel="009B6B48">
          <w:delText>5</w:delText>
        </w:r>
        <w:r w:rsidR="00BE3EEC" w:rsidDel="009B6B48">
          <w:delText>.</w:delText>
        </w:r>
        <w:r w:rsidR="00B35B19" w:rsidDel="009B6B48">
          <w:delText>4ms</w:delText>
        </w:r>
        <w:r w:rsidR="00BE3EEC" w:rsidDel="009B6B48">
          <w:delText xml:space="preserve">) than pairs of displays with objects </w:delText>
        </w:r>
        <w:r w:rsidR="000C7EC2" w:rsidDel="009B6B48">
          <w:delText>who were not both well-identified (</w:delText>
        </w:r>
        <w:r w:rsidR="00BE3EEC" w:rsidRPr="00A61401" w:rsidDel="009B6B48">
          <w:rPr>
            <w:i/>
          </w:rPr>
          <w:delText>M</w:delText>
        </w:r>
        <w:r w:rsidR="00E431D7" w:rsidDel="009B6B48">
          <w:rPr>
            <w:i/>
          </w:rPr>
          <w:delText xml:space="preserve"> </w:delText>
        </w:r>
        <w:r w:rsidR="00BE3EEC" w:rsidDel="009B6B48">
          <w:delText>=</w:delText>
        </w:r>
        <w:r w:rsidR="00E431D7" w:rsidDel="009B6B48">
          <w:delText xml:space="preserve"> </w:delText>
        </w:r>
        <w:r w:rsidR="00052EB1" w:rsidDel="009B6B48">
          <w:delText>87</w:delText>
        </w:r>
        <w:r w:rsidR="000C7EC2" w:rsidDel="009B6B48">
          <w:delText>.</w:delText>
        </w:r>
        <w:r w:rsidR="00052EB1" w:rsidDel="009B6B48">
          <w:delText>17ms</w:delText>
        </w:r>
        <w:r w:rsidR="00C85A00" w:rsidDel="009B6B48">
          <w:delText>;</w:delText>
        </w:r>
        <w:r w:rsidR="000C7EC2" w:rsidDel="009B6B48">
          <w:delText xml:space="preserve"> </w:delText>
        </w:r>
        <w:r w:rsidR="00876253" w:rsidDel="009B6B48">
          <w:delText xml:space="preserve">unpaired two-sample t-test, </w:delText>
        </w:r>
        <w:r w:rsidR="000C7EC2" w:rsidRPr="00874EAB" w:rsidDel="009B6B48">
          <w:rPr>
            <w:i/>
          </w:rPr>
          <w:delText>t</w:delText>
        </w:r>
        <w:r w:rsidR="000C7EC2" w:rsidRPr="000C7EC2" w:rsidDel="009B6B48">
          <w:delText>(18)</w:delText>
        </w:r>
        <w:r w:rsidR="00A200C9" w:rsidDel="009B6B48">
          <w:delText xml:space="preserve"> </w:delText>
        </w:r>
        <w:r w:rsidR="000C7EC2" w:rsidRPr="000C7EC2" w:rsidDel="009B6B48">
          <w:delText>=</w:delText>
        </w:r>
        <w:r w:rsidR="00A200C9" w:rsidDel="009B6B48">
          <w:delText xml:space="preserve"> </w:delText>
        </w:r>
        <w:r w:rsidR="000C7EC2" w:rsidRPr="000C7EC2" w:rsidDel="009B6B48">
          <w:delText>-</w:delText>
        </w:r>
        <w:r w:rsidR="00B35B19" w:rsidDel="009B6B48">
          <w:delText>1</w:delText>
        </w:r>
        <w:r w:rsidR="000C7EC2" w:rsidRPr="000C7EC2" w:rsidDel="009B6B48">
          <w:delText>.</w:delText>
        </w:r>
        <w:r w:rsidR="00B35B19" w:rsidDel="009B6B48">
          <w:delText>85</w:delText>
        </w:r>
        <w:r w:rsidR="000C7EC2" w:rsidRPr="000C7EC2" w:rsidDel="009B6B48">
          <w:delText xml:space="preserve">, </w:delText>
        </w:r>
        <w:r w:rsidR="000C7EC2" w:rsidRPr="00874EAB" w:rsidDel="009B6B48">
          <w:rPr>
            <w:i/>
          </w:rPr>
          <w:delText>p</w:delText>
        </w:r>
        <w:r w:rsidR="000C7EC2" w:rsidRPr="000C7EC2" w:rsidDel="009B6B48">
          <w:delText>=</w:delText>
        </w:r>
        <w:r w:rsidR="00A200C9" w:rsidDel="009B6B48">
          <w:delText xml:space="preserve"> </w:delText>
        </w:r>
        <w:r w:rsidR="004F466D" w:rsidDel="009B6B48">
          <w:delText>0</w:delText>
        </w:r>
        <w:r w:rsidR="000C7EC2" w:rsidRPr="000C7EC2" w:rsidDel="009B6B48">
          <w:delText>.</w:delText>
        </w:r>
        <w:r w:rsidR="004F466D" w:rsidDel="009B6B48">
          <w:delText>0</w:delText>
        </w:r>
        <w:r w:rsidR="00B35B19" w:rsidDel="009B6B48">
          <w:delText>82</w:delText>
        </w:r>
        <w:r w:rsidR="000C7EC2" w:rsidDel="009B6B48">
          <w:delText xml:space="preserve">; Figure </w:delText>
        </w:r>
        <w:r w:rsidR="00BC5DAB" w:rsidDel="009B6B48">
          <w:delText>5A)</w:delText>
        </w:r>
        <w:r w:rsidR="00A15090" w:rsidDel="009B6B48">
          <w:delText>.</w:delText>
        </w:r>
        <w:r w:rsidR="00B37EAC" w:rsidDel="009B6B48">
          <w:rPr>
            <w:rStyle w:val="FootnoteReference"/>
          </w:rPr>
          <w:footnoteReference w:id="9"/>
        </w:r>
        <w:r w:rsidR="00A15090" w:rsidDel="009B6B48">
          <w:delText xml:space="preserve"> </w:delText>
        </w:r>
        <w:r w:rsidR="00B276F5" w:rsidDel="009B6B48">
          <w:delText xml:space="preserve">  </w:delText>
        </w:r>
        <w:r w:rsidR="000E4456" w:rsidDel="009B6B48">
          <w:delText xml:space="preserve">For example, the </w:delText>
        </w:r>
        <w:r w:rsidR="008D5539" w:rsidDel="009B6B48">
          <w:delText>Size-</w:delText>
        </w:r>
        <w:r w:rsidR="000E4456" w:rsidDel="009B6B48">
          <w:delText xml:space="preserve">Stroop </w:delText>
        </w:r>
        <w:r w:rsidR="00623504" w:rsidDel="009B6B48">
          <w:delText xml:space="preserve">RT effect </w:delText>
        </w:r>
        <w:r w:rsidR="000E4456" w:rsidDel="009B6B48">
          <w:delText xml:space="preserve">for the poorly recognized barbecue/die </w:delText>
        </w:r>
        <w:r w:rsidR="008D5539" w:rsidDel="009B6B48">
          <w:delText>d</w:delText>
        </w:r>
        <w:r w:rsidR="000E4456" w:rsidDel="009B6B48">
          <w:delText>isplay was</w:delText>
        </w:r>
        <w:r w:rsidR="00891A76" w:rsidDel="009B6B48">
          <w:delText xml:space="preserve"> 51.3ms</w:delText>
        </w:r>
        <w:r w:rsidR="000E4456" w:rsidDel="009B6B48">
          <w:delText xml:space="preserve"> , whereas the </w:delText>
        </w:r>
        <w:r w:rsidR="008D5539" w:rsidDel="009B6B48">
          <w:delText>Size-</w:delText>
        </w:r>
        <w:r w:rsidR="000E4456" w:rsidDel="009B6B48">
          <w:delText xml:space="preserve">Stroop </w:delText>
        </w:r>
        <w:r w:rsidR="00623504" w:rsidDel="009B6B48">
          <w:delText xml:space="preserve">RT effect </w:delText>
        </w:r>
        <w:r w:rsidR="000E4456" w:rsidDel="009B6B48">
          <w:delText xml:space="preserve">for the well recognized desk/apple </w:delText>
        </w:r>
        <w:r w:rsidR="008D5539" w:rsidDel="009B6B48">
          <w:delText>d</w:delText>
        </w:r>
        <w:r w:rsidR="000E4456" w:rsidDel="009B6B48">
          <w:delText xml:space="preserve">isplay was </w:delText>
        </w:r>
        <w:r w:rsidR="00891A76" w:rsidDel="009B6B48">
          <w:delText>-161.1ms</w:delText>
        </w:r>
        <w:r w:rsidR="000E4456" w:rsidDel="009B6B48">
          <w:delText>.</w:delText>
        </w:r>
        <w:r w:rsidR="00A15090" w:rsidDel="009B6B48">
          <w:delText xml:space="preserve"> </w:delText>
        </w:r>
        <w:r w:rsidR="0034689C" w:rsidDel="009B6B48">
          <w:delText xml:space="preserve"> </w:delText>
        </w:r>
      </w:del>
    </w:p>
    <w:p w14:paraId="4CB96665" w14:textId="34828FD1" w:rsidR="00A200C9" w:rsidDel="009B6B48" w:rsidRDefault="00A200C9" w:rsidP="00A200C9">
      <w:pPr>
        <w:spacing w:line="480" w:lineRule="auto"/>
        <w:rPr>
          <w:del w:id="1200" w:author="Long, Bria Lorelle" w:date="2017-11-15T10:25:00Z"/>
        </w:rPr>
      </w:pPr>
      <w:del w:id="1201" w:author="Long, Bria Lorelle" w:date="2017-11-15T10:25:00Z">
        <w:r w:rsidDel="009B6B48">
          <w:tab/>
        </w:r>
        <w:r w:rsidR="00284C99" w:rsidDel="009B6B48">
          <w:delText xml:space="preserve">These analyses suggest that children, like adults, need not identify an object at its basic-level in order to </w:delText>
        </w:r>
        <w:r w:rsidR="00BB56FE" w:rsidDel="009B6B48">
          <w:delText>activate</w:delText>
        </w:r>
        <w:r w:rsidR="00284C99" w:rsidDel="009B6B48">
          <w:delText xml:space="preserve"> information about its real-world size.  However, this strict measure of basic-level identification may not predict Stroop display effects because it underestimates children’s ability to identify these objects.  Most often, children’s </w:delText>
        </w:r>
        <w:r w:rsidR="00284C99" w:rsidDel="009B6B48">
          <w:rPr>
            <w:i/>
          </w:rPr>
          <w:delText>misidentifications</w:delText>
        </w:r>
        <w:r w:rsidR="00284C99" w:rsidDel="009B6B48">
          <w:delText xml:space="preserve"> were of objects from the same real-world size category </w:delText>
        </w:r>
        <w:r w:rsidR="00B40391" w:rsidDel="009B6B48">
          <w:delText xml:space="preserve">as the target </w:delText>
        </w:r>
        <w:r w:rsidR="004561CF" w:rsidDel="009B6B48">
          <w:delText>(</w:delText>
        </w:r>
        <w:r w:rsidR="00FB418F" w:rsidDel="009B6B48">
          <w:delText xml:space="preserve">though rarely </w:delText>
        </w:r>
        <w:r w:rsidR="004561CF" w:rsidDel="009B6B48">
          <w:delText>from the same taxonomic superordinate category</w:delText>
        </w:r>
        <w:r w:rsidR="00B40391" w:rsidDel="009B6B48">
          <w:delText xml:space="preserve">; </w:delText>
        </w:r>
        <w:r w:rsidR="00917F85" w:rsidDel="009B6B48">
          <w:delText>75</w:delText>
        </w:r>
        <w:r w:rsidR="00284C99" w:rsidDel="009B6B48">
          <w:delText>.</w:delText>
        </w:r>
        <w:r w:rsidR="00917F85" w:rsidDel="009B6B48">
          <w:delText>1</w:delText>
        </w:r>
        <w:r w:rsidR="00284C99" w:rsidDel="009B6B48">
          <w:delText xml:space="preserve">% of </w:delText>
        </w:r>
        <w:r w:rsidR="002E152A" w:rsidDel="009B6B48">
          <w:delText>misidentifications</w:delText>
        </w:r>
        <w:r w:rsidR="00284C99" w:rsidDel="009B6B48">
          <w:delText>,</w:delText>
        </w:r>
        <w:r w:rsidR="00284C99" w:rsidRPr="00F47FE6" w:rsidDel="009B6B48">
          <w:rPr>
            <w:rFonts w:ascii="Cambria" w:hAnsi="Cambria"/>
            <w:i/>
          </w:rPr>
          <w:delText xml:space="preserve"> </w:delText>
        </w:r>
        <w:r w:rsidR="002E152A" w:rsidDel="009B6B48">
          <w:rPr>
            <w:rFonts w:ascii="Cambria" w:hAnsi="Cambria"/>
          </w:rPr>
          <w:delText>t-test against 50%</w:delText>
        </w:r>
        <w:r w:rsidR="002E152A" w:rsidRPr="00A45B77" w:rsidDel="009B6B48">
          <w:rPr>
            <w:rFonts w:ascii="Cambria" w:hAnsi="Cambria"/>
          </w:rPr>
          <w:delText>,</w:delText>
        </w:r>
        <w:r w:rsidR="002E152A" w:rsidDel="009B6B48">
          <w:rPr>
            <w:rFonts w:ascii="Cambria" w:hAnsi="Cambria"/>
            <w:i/>
          </w:rPr>
          <w:delText xml:space="preserve"> </w:delText>
        </w:r>
        <w:r w:rsidR="00284C99" w:rsidRPr="00B33F87" w:rsidDel="009B6B48">
          <w:rPr>
            <w:rFonts w:ascii="Cambria" w:hAnsi="Cambria"/>
            <w:i/>
          </w:rPr>
          <w:delText>t</w:delText>
        </w:r>
        <w:r w:rsidR="00284C99" w:rsidDel="009B6B48">
          <w:rPr>
            <w:rFonts w:ascii="Cambria" w:hAnsi="Cambria"/>
          </w:rPr>
          <w:delText>(23)</w:delText>
        </w:r>
        <w:r w:rsidR="005968D4" w:rsidDel="009B6B48">
          <w:rPr>
            <w:rFonts w:ascii="Cambria" w:hAnsi="Cambria"/>
          </w:rPr>
          <w:delText xml:space="preserve"> </w:delText>
        </w:r>
        <w:r w:rsidR="00284C99" w:rsidDel="009B6B48">
          <w:rPr>
            <w:rFonts w:ascii="Cambria" w:hAnsi="Cambria"/>
          </w:rPr>
          <w:delText>=</w:delText>
        </w:r>
        <w:r w:rsidR="005968D4" w:rsidDel="009B6B48">
          <w:rPr>
            <w:rFonts w:ascii="Cambria" w:hAnsi="Cambria"/>
          </w:rPr>
          <w:delText xml:space="preserve"> </w:delText>
        </w:r>
        <w:r w:rsidR="00284C99" w:rsidRPr="00A61401" w:rsidDel="009B6B48">
          <w:rPr>
            <w:rFonts w:ascii="Cambria" w:hAnsi="Cambria"/>
          </w:rPr>
          <w:delText>5.51</w:delText>
        </w:r>
        <w:r w:rsidR="00284C99" w:rsidDel="009B6B48">
          <w:rPr>
            <w:rFonts w:ascii="Cambria" w:hAnsi="Cambria"/>
          </w:rPr>
          <w:delText xml:space="preserve">, </w:delText>
        </w:r>
        <w:r w:rsidR="00284C99" w:rsidRPr="00B33F87" w:rsidDel="009B6B48">
          <w:rPr>
            <w:rFonts w:ascii="Cambria" w:hAnsi="Cambria"/>
            <w:i/>
          </w:rPr>
          <w:delText>p</w:delText>
        </w:r>
        <w:r w:rsidR="005968D4" w:rsidDel="009B6B48">
          <w:rPr>
            <w:rFonts w:ascii="Cambria" w:hAnsi="Cambria"/>
            <w:i/>
          </w:rPr>
          <w:delText xml:space="preserve"> </w:delText>
        </w:r>
        <w:r w:rsidR="00284C99" w:rsidDel="009B6B48">
          <w:rPr>
            <w:rFonts w:ascii="Cambria" w:hAnsi="Cambria"/>
          </w:rPr>
          <w:delText>&lt;</w:delText>
        </w:r>
        <w:r w:rsidR="005968D4" w:rsidDel="009B6B48">
          <w:rPr>
            <w:rFonts w:ascii="Cambria" w:hAnsi="Cambria"/>
          </w:rPr>
          <w:delText xml:space="preserve"> </w:delText>
        </w:r>
        <w:r w:rsidR="00284C99" w:rsidDel="009B6B48">
          <w:rPr>
            <w:rFonts w:ascii="Cambria" w:hAnsi="Cambria"/>
          </w:rPr>
          <w:delText>.01</w:delText>
        </w:r>
        <w:r w:rsidR="00284C99" w:rsidDel="009B6B48">
          <w:delText xml:space="preserve">).  </w:delText>
        </w:r>
        <w:r w:rsidR="00545D27" w:rsidDel="009B6B48">
          <w:delText xml:space="preserve">As </w:delText>
        </w:r>
        <w:r w:rsidR="00284C99" w:rsidDel="009B6B48">
          <w:delText>examples, even though very few children identified the pencil sharpener as a pencil sharpener, many children said that it looked like another small object (i.e., binoculars, camera)</w:delText>
        </w:r>
        <w:r w:rsidR="00284C99" w:rsidDel="009B6B48">
          <w:rPr>
            <w:rFonts w:ascii="Cambria" w:hAnsi="Cambria"/>
          </w:rPr>
          <w:delText xml:space="preserve">, and </w:delText>
        </w:r>
        <w:r w:rsidR="00B40391" w:rsidDel="009B6B48">
          <w:rPr>
            <w:rFonts w:ascii="Cambria" w:hAnsi="Cambria"/>
          </w:rPr>
          <w:delText xml:space="preserve">two </w:delText>
        </w:r>
        <w:r w:rsidR="00284C99" w:rsidDel="009B6B48">
          <w:rPr>
            <w:rFonts w:ascii="Cambria" w:hAnsi="Cambria"/>
          </w:rPr>
          <w:delText>children misidentified the grill as a desk</w:delText>
        </w:r>
        <w:r w:rsidR="00AF30DE" w:rsidDel="009B6B48">
          <w:rPr>
            <w:rFonts w:ascii="Cambria" w:hAnsi="Cambria"/>
          </w:rPr>
          <w:delText>.</w:delText>
        </w:r>
      </w:del>
    </w:p>
    <w:p w14:paraId="268690E3" w14:textId="1C89041D" w:rsidR="006822F8" w:rsidDel="009B6B48" w:rsidRDefault="00C85A00">
      <w:pPr>
        <w:spacing w:line="480" w:lineRule="auto"/>
        <w:ind w:firstLine="720"/>
        <w:rPr>
          <w:del w:id="1202" w:author="Long, Bria Lorelle" w:date="2017-11-15T10:25:00Z"/>
          <w:b/>
          <w:i/>
        </w:rPr>
      </w:pPr>
      <w:del w:id="1203" w:author="Long, Bria Lorelle" w:date="2017-11-15T10:25:00Z">
        <w:r w:rsidRPr="00D33094" w:rsidDel="009B6B48">
          <w:delText xml:space="preserve">If </w:delText>
        </w:r>
        <w:r w:rsidDel="009B6B48">
          <w:delText xml:space="preserve">4-year-olds’ </w:delText>
        </w:r>
        <w:r w:rsidR="00BB56FE" w:rsidDel="009B6B48">
          <w:delText>activation</w:delText>
        </w:r>
        <w:r w:rsidR="00BB56FE" w:rsidRPr="00D33094" w:rsidDel="009B6B48">
          <w:delText xml:space="preserve"> </w:delText>
        </w:r>
        <w:r w:rsidR="00BB56FE" w:rsidDel="009B6B48">
          <w:delText xml:space="preserve">of </w:delText>
        </w:r>
        <w:r w:rsidRPr="00D33094" w:rsidDel="009B6B48">
          <w:delText xml:space="preserve">real-world size information </w:delText>
        </w:r>
        <w:r w:rsidDel="009B6B48">
          <w:delText>derives from</w:delText>
        </w:r>
        <w:r w:rsidRPr="00D33094" w:rsidDel="009B6B48">
          <w:delText xml:space="preserve"> </w:delText>
        </w:r>
        <w:r w:rsidDel="009B6B48">
          <w:delText xml:space="preserve">basic-level identification, then the mistaken categorizations that </w:delText>
        </w:r>
        <w:r w:rsidR="00284C99" w:rsidDel="009B6B48">
          <w:delText xml:space="preserve">are </w:delText>
        </w:r>
        <w:r w:rsidR="00D369E5" w:rsidDel="009B6B48">
          <w:delText xml:space="preserve">still </w:delText>
        </w:r>
        <w:r w:rsidDel="009B6B48">
          <w:delText xml:space="preserve">consistent </w:delText>
        </w:r>
        <w:r w:rsidR="00A200C9" w:rsidDel="009B6B48">
          <w:delText xml:space="preserve">with </w:delText>
        </w:r>
        <w:r w:rsidR="00D369E5" w:rsidDel="009B6B48">
          <w:delText>the objects</w:delText>
        </w:r>
        <w:r w:rsidR="00A50C14" w:rsidDel="009B6B48">
          <w:delText>’</w:delText>
        </w:r>
        <w:r w:rsidR="00D369E5" w:rsidDel="009B6B48">
          <w:delText xml:space="preserve"> </w:delText>
        </w:r>
        <w:r w:rsidDel="009B6B48">
          <w:delText>actual real</w:delText>
        </w:r>
        <w:r w:rsidR="008D5539" w:rsidDel="009B6B48">
          <w:delText>-</w:delText>
        </w:r>
        <w:r w:rsidDel="009B6B48">
          <w:delText xml:space="preserve">world </w:delText>
        </w:r>
        <w:r w:rsidR="00284C99" w:rsidDel="009B6B48">
          <w:delText>size</w:delText>
        </w:r>
        <w:r w:rsidR="00A200C9" w:rsidDel="009B6B48">
          <w:delText>s</w:delText>
        </w:r>
        <w:r w:rsidR="00284C99" w:rsidDel="009B6B48">
          <w:delText xml:space="preserve"> </w:delText>
        </w:r>
        <w:r w:rsidR="006822F8" w:rsidDel="009B6B48">
          <w:delText xml:space="preserve">might contribute </w:delText>
        </w:r>
        <w:r w:rsidRPr="00D33094" w:rsidDel="009B6B48">
          <w:delText>to a Size-Stroop</w:delText>
        </w:r>
        <w:r w:rsidR="006822F8" w:rsidDel="009B6B48">
          <w:delText xml:space="preserve"> effect, </w:delText>
        </w:r>
        <w:r w:rsidR="006822F8" w:rsidRPr="00D33094" w:rsidDel="009B6B48">
          <w:delText>just as correct</w:delText>
        </w:r>
        <w:r w:rsidR="006822F8" w:rsidDel="009B6B48">
          <w:delText xml:space="preserve"> </w:delText>
        </w:r>
        <w:r w:rsidR="006822F8" w:rsidRPr="00D33094" w:rsidDel="009B6B48">
          <w:delText>identification would.</w:delText>
        </w:r>
        <w:r w:rsidR="006822F8" w:rsidDel="009B6B48">
          <w:delText xml:space="preserve"> Thus, in a second analysis, we counted as correct any identification of the target as an object in the same real-wor</w:delText>
        </w:r>
        <w:r w:rsidR="00A200C9" w:rsidDel="009B6B48">
          <w:delText>l</w:delText>
        </w:r>
        <w:r w:rsidR="006822F8" w:rsidDel="009B6B48">
          <w:delText>d size category</w:delText>
        </w:r>
        <w:r w:rsidR="00284C99" w:rsidDel="009B6B48">
          <w:delText>.</w:delText>
        </w:r>
        <w:r w:rsidR="006822F8" w:rsidDel="009B6B48">
          <w:delText xml:space="preserve"> </w:delText>
        </w:r>
      </w:del>
    </w:p>
    <w:p w14:paraId="33EB9B3A" w14:textId="664EDEE5" w:rsidR="00FD1758" w:rsidDel="009B6B48" w:rsidRDefault="00502639" w:rsidP="00277D7E">
      <w:pPr>
        <w:spacing w:line="480" w:lineRule="auto"/>
        <w:ind w:firstLine="720"/>
        <w:rPr>
          <w:del w:id="1204" w:author="Long, Bria Lorelle" w:date="2017-11-15T10:25:00Z"/>
        </w:rPr>
      </w:pPr>
      <w:del w:id="1205" w:author="Long, Bria Lorelle" w:date="2017-11-15T10:25:00Z">
        <w:r w:rsidDel="009B6B48">
          <w:delText>We</w:delText>
        </w:r>
        <w:r w:rsidR="003F3071" w:rsidDel="009B6B48">
          <w:delText xml:space="preserve"> then</w:delText>
        </w:r>
        <w:r w:rsidDel="009B6B48">
          <w:delText xml:space="preserve"> examined</w:delText>
        </w:r>
        <w:r w:rsidR="006468C3" w:rsidDel="009B6B48">
          <w:delText xml:space="preserve"> </w:delText>
        </w:r>
        <w:r w:rsidR="002E152A" w:rsidDel="009B6B48">
          <w:delText>if Size-</w:delText>
        </w:r>
        <w:r w:rsidR="006468C3" w:rsidDel="009B6B48">
          <w:delText xml:space="preserve">Stroop </w:delText>
        </w:r>
        <w:r w:rsidR="002E152A" w:rsidDel="009B6B48">
          <w:delText>effects were larger when children could reliably identify any object within the correct size category</w:delText>
        </w:r>
        <w:r w:rsidR="006468C3" w:rsidDel="009B6B48">
          <w:delText xml:space="preserve">. </w:delText>
        </w:r>
        <w:r w:rsidR="00ED2FE3" w:rsidDel="009B6B48">
          <w:delText>To do so</w:delText>
        </w:r>
        <w:r w:rsidR="00A45B77" w:rsidDel="009B6B48">
          <w:delText>, we</w:delText>
        </w:r>
        <w:r w:rsidR="006468C3" w:rsidDel="009B6B48">
          <w:delText xml:space="preserve"> separated Stroop display pairs </w:delText>
        </w:r>
        <w:r w:rsidR="000C7EC2" w:rsidDel="009B6B48">
          <w:delText>where children identified any object within the correct size-category</w:delText>
        </w:r>
        <w:r w:rsidR="006468C3" w:rsidDel="009B6B48">
          <w:delText xml:space="preserve"> at a rate above the media</w:delText>
        </w:r>
        <w:r w:rsidR="009837C0" w:rsidDel="009B6B48">
          <w:delText>n</w:delText>
        </w:r>
        <w:r w:rsidR="00135A7E" w:rsidDel="009B6B48">
          <w:delText xml:space="preserve"> </w:delText>
        </w:r>
        <w:r w:rsidR="00ED2FE3" w:rsidDel="009B6B48">
          <w:delText xml:space="preserve">across all items </w:delText>
        </w:r>
        <w:r w:rsidR="00135A7E" w:rsidDel="009B6B48">
          <w:delText>(</w:delText>
        </w:r>
        <w:r w:rsidR="00ED2FE3" w:rsidDel="009B6B48">
          <w:delText xml:space="preserve">both items </w:delText>
        </w:r>
        <w:r w:rsidR="00772BD3" w:rsidDel="009B6B48">
          <w:delText>&gt;</w:delText>
        </w:r>
        <w:r w:rsidR="00B40391" w:rsidDel="009B6B48">
          <w:delText>87.5</w:delText>
        </w:r>
        <w:r w:rsidR="00772BD3" w:rsidDel="009B6B48">
          <w:delText xml:space="preserve">% correct, </w:delText>
        </w:r>
        <w:r w:rsidR="00E77F77" w:rsidDel="009B6B48">
          <w:delText>8</w:delText>
        </w:r>
        <w:r w:rsidR="00772BD3" w:rsidDel="009B6B48">
          <w:delText>/20 pairs</w:delText>
        </w:r>
        <w:r w:rsidR="002C63AD" w:rsidDel="009B6B48">
          <w:delText xml:space="preserve">, </w:delText>
        </w:r>
        <w:r w:rsidR="002C63AD" w:rsidRPr="00C030DB" w:rsidDel="009B6B48">
          <w:rPr>
            <w:i/>
          </w:rPr>
          <w:delText>M</w:delText>
        </w:r>
        <w:r w:rsidR="002C63AD" w:rsidDel="009B6B48">
          <w:delText>=</w:delText>
        </w:r>
        <w:r w:rsidR="004F466D" w:rsidDel="009B6B48">
          <w:delText>97</w:delText>
        </w:r>
        <w:r w:rsidR="002C63AD" w:rsidDel="009B6B48">
          <w:delText>.</w:delText>
        </w:r>
        <w:r w:rsidR="00FF4C30" w:rsidDel="009B6B48">
          <w:delText>7</w:delText>
        </w:r>
        <w:r w:rsidR="002C63AD" w:rsidDel="009B6B48">
          <w:delText>%</w:delText>
        </w:r>
        <w:r w:rsidR="00ED2FE3" w:rsidDel="009B6B48">
          <w:delText xml:space="preserve"> across items</w:delText>
        </w:r>
        <w:r w:rsidR="00654DB7" w:rsidDel="009B6B48">
          <w:delText>)</w:delText>
        </w:r>
        <w:r w:rsidR="00772BD3" w:rsidDel="009B6B48">
          <w:delText xml:space="preserve"> </w:delText>
        </w:r>
        <w:r w:rsidR="002E152A" w:rsidDel="009B6B48">
          <w:delText xml:space="preserve">and Stroop display pairs </w:delText>
        </w:r>
        <w:r w:rsidR="00A61401" w:rsidDel="009B6B48">
          <w:delText>where children identif</w:delText>
        </w:r>
        <w:r w:rsidR="00ED2FE3" w:rsidDel="009B6B48">
          <w:delText>ied</w:delText>
        </w:r>
        <w:r w:rsidR="00A61401" w:rsidDel="009B6B48">
          <w:delText xml:space="preserve"> </w:delText>
        </w:r>
        <w:r w:rsidR="000C7EC2" w:rsidDel="009B6B48">
          <w:delText>an</w:delText>
        </w:r>
        <w:r w:rsidR="00135A7E" w:rsidDel="009B6B48">
          <w:delText>y</w:delText>
        </w:r>
        <w:r w:rsidR="000C7EC2" w:rsidDel="009B6B48">
          <w:delText xml:space="preserve"> object within the correct size-category</w:delText>
        </w:r>
        <w:r w:rsidR="00A61401" w:rsidDel="009B6B48">
          <w:delText xml:space="preserve"> </w:delText>
        </w:r>
        <w:r w:rsidR="00135A7E" w:rsidDel="009B6B48">
          <w:delText xml:space="preserve">at a rate below the median </w:delText>
        </w:r>
        <w:r w:rsidR="00772BD3" w:rsidDel="009B6B48">
          <w:delText>(</w:delText>
        </w:r>
        <w:r w:rsidR="00ED2FE3" w:rsidDel="009B6B48">
          <w:delText xml:space="preserve">one or both items </w:delText>
        </w:r>
        <w:r w:rsidR="009837C0" w:rsidDel="009B6B48">
          <w:delText>&lt;</w:delText>
        </w:r>
        <w:r w:rsidR="00B40391" w:rsidDel="009B6B48">
          <w:delText>87.5</w:delText>
        </w:r>
        <w:r w:rsidR="00A61401" w:rsidDel="009B6B48">
          <w:delText>%</w:delText>
        </w:r>
        <w:r w:rsidR="00811019" w:rsidDel="009B6B48">
          <w:delText xml:space="preserve"> </w:delText>
        </w:r>
        <w:r w:rsidR="00582634" w:rsidDel="009B6B48">
          <w:delText>correct</w:delText>
        </w:r>
        <w:r w:rsidR="00A61401" w:rsidDel="009B6B48">
          <w:delText xml:space="preserve">, </w:delText>
        </w:r>
        <w:r w:rsidR="002E152A" w:rsidDel="009B6B48">
          <w:delText>1</w:delText>
        </w:r>
        <w:r w:rsidR="00E77F77" w:rsidDel="009B6B48">
          <w:delText>2</w:delText>
        </w:r>
        <w:r w:rsidR="002E152A" w:rsidDel="009B6B48">
          <w:delText>/</w:delText>
        </w:r>
        <w:r w:rsidR="00772BD3" w:rsidDel="009B6B48">
          <w:delText>20 pairs</w:delText>
        </w:r>
        <w:r w:rsidR="002C63AD" w:rsidDel="009B6B48">
          <w:delText xml:space="preserve">, </w:delText>
        </w:r>
        <w:r w:rsidR="002C63AD" w:rsidRPr="00C030DB" w:rsidDel="009B6B48">
          <w:rPr>
            <w:i/>
          </w:rPr>
          <w:delText>M</w:delText>
        </w:r>
        <w:r w:rsidR="002C63AD" w:rsidDel="009B6B48">
          <w:delText>=</w:delText>
        </w:r>
        <w:r w:rsidR="004F466D" w:rsidDel="009B6B48">
          <w:delText>80</w:delText>
        </w:r>
        <w:r w:rsidR="009837C0" w:rsidDel="009B6B48">
          <w:delText>.</w:delText>
        </w:r>
        <w:r w:rsidR="00FF4C30" w:rsidDel="009B6B48">
          <w:delText>6</w:delText>
        </w:r>
        <w:r w:rsidR="002C63AD" w:rsidDel="009B6B48">
          <w:delText>%</w:delText>
        </w:r>
        <w:r w:rsidR="00ED2FE3" w:rsidRPr="00ED2FE3" w:rsidDel="009B6B48">
          <w:delText xml:space="preserve"> </w:delText>
        </w:r>
        <w:r w:rsidR="00ED2FE3" w:rsidDel="009B6B48">
          <w:delText>across items</w:delText>
        </w:r>
        <w:r w:rsidR="00772BD3" w:rsidDel="009B6B48">
          <w:delText xml:space="preserve">). </w:delText>
        </w:r>
        <w:r w:rsidR="00654DB7" w:rsidDel="009B6B48">
          <w:delText>We foun</w:delText>
        </w:r>
        <w:r w:rsidR="00A61401" w:rsidDel="009B6B48">
          <w:delText xml:space="preserve">d that </w:delText>
        </w:r>
        <w:r w:rsidR="00654DB7" w:rsidDel="009B6B48">
          <w:delText xml:space="preserve">pairs of displays with objects </w:delText>
        </w:r>
        <w:r w:rsidR="00501703" w:rsidDel="009B6B48">
          <w:delText>whose sizes</w:delText>
        </w:r>
        <w:r w:rsidR="00654DB7" w:rsidDel="009B6B48">
          <w:delText xml:space="preserve"> were </w:delText>
        </w:r>
        <w:r w:rsidR="00F25602" w:rsidDel="009B6B48">
          <w:delText xml:space="preserve">relatively </w:delText>
        </w:r>
        <w:r w:rsidR="00F25602" w:rsidRPr="00030E79" w:rsidDel="009B6B48">
          <w:rPr>
            <w:i/>
          </w:rPr>
          <w:delText>poorly</w:delText>
        </w:r>
        <w:r w:rsidR="00F25602" w:rsidDel="009B6B48">
          <w:delText xml:space="preserve"> </w:delText>
        </w:r>
        <w:r w:rsidR="00654DB7" w:rsidDel="009B6B48">
          <w:delText xml:space="preserve">identified </w:delText>
        </w:r>
        <w:r w:rsidR="00114D42" w:rsidDel="009B6B48">
          <w:delText>generate</w:delText>
        </w:r>
        <w:r w:rsidR="002E152A" w:rsidDel="009B6B48">
          <w:delText xml:space="preserve">d </w:delText>
        </w:r>
        <w:r w:rsidR="002E152A" w:rsidRPr="00F1439C" w:rsidDel="009B6B48">
          <w:delText>equivalent or larger</w:delText>
        </w:r>
        <w:r w:rsidR="00114D42" w:rsidRPr="00A200C9" w:rsidDel="009B6B48">
          <w:delText xml:space="preserve"> </w:delText>
        </w:r>
        <w:r w:rsidR="008E422A" w:rsidDel="009B6B48">
          <w:delText>Size-Stroop effects</w:delText>
        </w:r>
        <w:r w:rsidR="00ED2FE3" w:rsidDel="009B6B48">
          <w:delText xml:space="preserve"> (</w:delText>
        </w:r>
        <w:r w:rsidR="00ED2FE3" w:rsidRPr="00A61401" w:rsidDel="009B6B48">
          <w:rPr>
            <w:i/>
          </w:rPr>
          <w:delText>M</w:delText>
        </w:r>
        <w:r w:rsidR="00ED2FE3" w:rsidDel="009B6B48">
          <w:delText>=</w:delText>
        </w:r>
        <w:r w:rsidR="005968D4" w:rsidDel="009B6B48">
          <w:delText xml:space="preserve"> </w:delText>
        </w:r>
        <w:r w:rsidR="004F466D" w:rsidDel="009B6B48">
          <w:delText>85</w:delText>
        </w:r>
        <w:r w:rsidR="00ED2FE3" w:rsidRPr="002E152A" w:rsidDel="009B6B48">
          <w:delText>.</w:delText>
        </w:r>
        <w:r w:rsidR="004F466D" w:rsidDel="009B6B48">
          <w:delText>00</w:delText>
        </w:r>
        <w:r w:rsidR="005968D4" w:rsidDel="009B6B48">
          <w:delText xml:space="preserve"> </w:delText>
        </w:r>
        <w:r w:rsidR="00ED2FE3" w:rsidDel="009B6B48">
          <w:delText xml:space="preserve">ms) than </w:delText>
        </w:r>
        <w:r w:rsidR="00A61401" w:rsidDel="009B6B48">
          <w:delText xml:space="preserve">pairs of displays with objects whose </w:delText>
        </w:r>
        <w:r w:rsidR="00501703" w:rsidDel="009B6B48">
          <w:delText xml:space="preserve">sizes </w:delText>
        </w:r>
        <w:r w:rsidR="00135A7E" w:rsidDel="009B6B48">
          <w:delText xml:space="preserve">were </w:delText>
        </w:r>
        <w:r w:rsidR="00A61401" w:rsidDel="009B6B48">
          <w:delText xml:space="preserve">well-identified </w:delText>
        </w:r>
        <w:r w:rsidR="002E152A" w:rsidDel="009B6B48">
          <w:delText>(</w:delText>
        </w:r>
        <w:r w:rsidR="002E152A" w:rsidRPr="00A61401" w:rsidDel="009B6B48">
          <w:rPr>
            <w:i/>
          </w:rPr>
          <w:delText>M</w:delText>
        </w:r>
        <w:r w:rsidR="00AF30DE" w:rsidDel="009B6B48">
          <w:rPr>
            <w:i/>
          </w:rPr>
          <w:delText xml:space="preserve"> </w:delText>
        </w:r>
        <w:r w:rsidR="002E152A" w:rsidDel="009B6B48">
          <w:delText>=</w:delText>
        </w:r>
        <w:r w:rsidR="00AF30DE" w:rsidDel="009B6B48">
          <w:delText xml:space="preserve"> </w:delText>
        </w:r>
        <w:r w:rsidR="004F466D" w:rsidDel="009B6B48">
          <w:delText>-2.18ms</w:delText>
        </w:r>
        <w:r w:rsidR="002E152A" w:rsidDel="009B6B48">
          <w:delText xml:space="preserve">, </w:delText>
        </w:r>
        <w:r w:rsidR="002E152A" w:rsidRPr="002E152A" w:rsidDel="009B6B48">
          <w:rPr>
            <w:i/>
          </w:rPr>
          <w:delText>t</w:delText>
        </w:r>
        <w:r w:rsidR="002E152A" w:rsidRPr="00A45B77" w:rsidDel="009B6B48">
          <w:delText>(18)=-</w:delText>
        </w:r>
        <w:r w:rsidR="001B46D0" w:rsidDel="009B6B48">
          <w:delText>1.</w:delText>
        </w:r>
        <w:r w:rsidR="004F466D" w:rsidDel="009B6B48">
          <w:delText>72</w:delText>
        </w:r>
        <w:r w:rsidR="002E152A" w:rsidRPr="00A45B77" w:rsidDel="009B6B48">
          <w:delText xml:space="preserve">, </w:delText>
        </w:r>
        <w:r w:rsidR="002E152A" w:rsidRPr="00ED2FE3" w:rsidDel="009B6B48">
          <w:rPr>
            <w:i/>
          </w:rPr>
          <w:delText>p</w:delText>
        </w:r>
        <w:r w:rsidR="00AF30DE" w:rsidDel="009B6B48">
          <w:rPr>
            <w:i/>
          </w:rPr>
          <w:delText xml:space="preserve"> </w:delText>
        </w:r>
        <w:r w:rsidR="002E152A" w:rsidRPr="00A45B77" w:rsidDel="009B6B48">
          <w:delText>=</w:delText>
        </w:r>
        <w:r w:rsidR="00AF30DE" w:rsidDel="009B6B48">
          <w:delText xml:space="preserve"> </w:delText>
        </w:r>
        <w:r w:rsidR="002E152A" w:rsidRPr="00A45B77" w:rsidDel="009B6B48">
          <w:delText>0.</w:delText>
        </w:r>
        <w:r w:rsidR="004F466D" w:rsidDel="009B6B48">
          <w:delText>103</w:delText>
        </w:r>
        <w:r w:rsidR="00ED2FE3" w:rsidDel="009B6B48">
          <w:delText xml:space="preserve">). </w:delText>
        </w:r>
      </w:del>
    </w:p>
    <w:p w14:paraId="57998277" w14:textId="23126C2A" w:rsidR="00F0625E" w:rsidDel="009B6B48" w:rsidRDefault="00F0625E" w:rsidP="00F0625E">
      <w:pPr>
        <w:tabs>
          <w:tab w:val="left" w:pos="2880"/>
        </w:tabs>
        <w:rPr>
          <w:del w:id="1206" w:author="Long, Bria Lorelle" w:date="2017-11-15T10:25:00Z"/>
          <w:sz w:val="20"/>
          <w:szCs w:val="20"/>
        </w:rPr>
      </w:pPr>
      <w:del w:id="1207" w:author="Long, Bria Lorelle" w:date="2017-11-15T10:25:00Z">
        <w:r w:rsidRPr="00F1439C" w:rsidDel="009B6B48">
          <w:rPr>
            <w:i/>
            <w:noProof/>
            <w:sz w:val="20"/>
            <w:szCs w:val="20"/>
            <w:rPrChange w:id="1208" w:author="Unknown">
              <w:rPr>
                <w:noProof/>
              </w:rPr>
            </w:rPrChange>
          </w:rPr>
          <w:drawing>
            <wp:inline distT="0" distB="0" distL="0" distR="0" wp14:anchorId="372EEF24" wp14:editId="1E98FEBD">
              <wp:extent cx="5943600" cy="3352800"/>
              <wp:effectExtent l="0" t="0" r="0" b="0"/>
              <wp:docPr id="2" name="Picture 2" descr="Untitled:Users:Bria:Dropbox (Personal):Projects:KidStroop:Outputs:PaperFigures:Figure4-5_Exp3DisplayLevel:v10-onlyStrict-GlobalCutoffOnly:Exp3_DisplayEffectsOnly_redo-April2017a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Bria:Dropbox (Personal):Projects:KidStroop:Outputs:PaperFigures:Figure4-5_Exp3DisplayLevel:v10-onlyStrict-GlobalCutoffOnly:Exp3_DisplayEffectsOnly_redo-April2017ai-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Del="009B6B48">
          <w:rPr>
            <w:i/>
            <w:sz w:val="20"/>
            <w:szCs w:val="20"/>
          </w:rPr>
          <w:delText>F</w:delText>
        </w:r>
        <w:r w:rsidRPr="00591471" w:rsidDel="009B6B48">
          <w:rPr>
            <w:i/>
            <w:sz w:val="20"/>
            <w:szCs w:val="20"/>
          </w:rPr>
          <w:delText xml:space="preserve">igure </w:delText>
        </w:r>
        <w:r w:rsidDel="009B6B48">
          <w:rPr>
            <w:i/>
            <w:sz w:val="20"/>
            <w:szCs w:val="20"/>
          </w:rPr>
          <w:delText>5</w:delText>
        </w:r>
        <w:r w:rsidRPr="00591471" w:rsidDel="009B6B48">
          <w:rPr>
            <w:i/>
            <w:sz w:val="20"/>
            <w:szCs w:val="20"/>
          </w:rPr>
          <w:delText xml:space="preserve">. </w:delText>
        </w:r>
        <w:r w:rsidDel="009B6B48">
          <w:rPr>
            <w:sz w:val="20"/>
            <w:szCs w:val="20"/>
          </w:rPr>
          <w:delText xml:space="preserve"> Size-Stroop di</w:delText>
        </w:r>
        <w:r w:rsidRPr="00CF7B09" w:rsidDel="009B6B48">
          <w:rPr>
            <w:sz w:val="20"/>
            <w:szCs w:val="20"/>
          </w:rPr>
          <w:delText xml:space="preserve">splay effects (Incongruent – Congruent RT) are plotted for each pair of objects </w:delText>
        </w:r>
        <w:r w:rsidDel="009B6B48">
          <w:rPr>
            <w:sz w:val="20"/>
            <w:szCs w:val="20"/>
          </w:rPr>
          <w:delText xml:space="preserve">for </w:delText>
        </w:r>
        <w:r w:rsidRPr="00CF7B09" w:rsidDel="009B6B48">
          <w:rPr>
            <w:sz w:val="20"/>
            <w:szCs w:val="20"/>
          </w:rPr>
          <w:delText>all 4-year-olds in Experiment 1 and 2.</w:delText>
        </w:r>
        <w:r w:rsidDel="009B6B48">
          <w:rPr>
            <w:sz w:val="20"/>
            <w:szCs w:val="20"/>
          </w:rPr>
          <w:delText xml:space="preserve">  (A) Displays with objects that were well identified by children (&gt;75% correct) did not generate larger Size-Stroop effects.  Points represent individual Stroop display pairs. (B) 4-year-olds</w:delText>
        </w:r>
        <w:r w:rsidRPr="00CF7B09" w:rsidDel="009B6B48">
          <w:rPr>
            <w:sz w:val="20"/>
            <w:szCs w:val="20"/>
          </w:rPr>
          <w:delText xml:space="preserve"> and adults showed the same pattern of </w:delText>
        </w:r>
        <w:r w:rsidDel="009B6B48">
          <w:rPr>
            <w:sz w:val="20"/>
            <w:szCs w:val="20"/>
          </w:rPr>
          <w:delText>Size-Stroop effects</w:delText>
        </w:r>
        <w:r w:rsidRPr="00CF7B09" w:rsidDel="009B6B48">
          <w:rPr>
            <w:sz w:val="20"/>
            <w:szCs w:val="20"/>
          </w:rPr>
          <w:delText xml:space="preserve"> across individual displays</w:delText>
        </w:r>
        <w:r w:rsidDel="009B6B48">
          <w:rPr>
            <w:sz w:val="20"/>
            <w:szCs w:val="20"/>
          </w:rPr>
          <w:delText xml:space="preserve">; individual dots represent Stroop display pairs and are colored by whether the objects in each display pair were poorly identified at the basic-level (grey dots) or well-identified at the basic-level (black dots). </w:delText>
        </w:r>
      </w:del>
    </w:p>
    <w:p w14:paraId="0DF0527F" w14:textId="14CC575C" w:rsidR="00F0625E" w:rsidDel="009B6B48" w:rsidRDefault="00F0625E" w:rsidP="00277D7E">
      <w:pPr>
        <w:spacing w:line="480" w:lineRule="auto"/>
        <w:ind w:firstLine="720"/>
        <w:rPr>
          <w:del w:id="1209" w:author="Long, Bria Lorelle" w:date="2017-11-15T10:25:00Z"/>
        </w:rPr>
      </w:pPr>
    </w:p>
    <w:p w14:paraId="7EDF11D5" w14:textId="46960119" w:rsidR="00FD1758" w:rsidRPr="00FD1758" w:rsidDel="009B6B48" w:rsidRDefault="00FD1758" w:rsidP="00277D7E">
      <w:pPr>
        <w:spacing w:line="480" w:lineRule="auto"/>
        <w:ind w:firstLine="720"/>
        <w:rPr>
          <w:del w:id="1210" w:author="Long, Bria Lorelle" w:date="2017-11-15T10:25:00Z"/>
        </w:rPr>
      </w:pPr>
      <w:del w:id="1211" w:author="Long, Bria Lorelle" w:date="2017-11-15T10:25:00Z">
        <w:r w:rsidDel="009B6B48">
          <w:delText xml:space="preserve">It may seem paradoxical that poorly identified objects generated a marginally </w:delText>
        </w:r>
        <w:r w:rsidDel="009B6B48">
          <w:rPr>
            <w:i/>
          </w:rPr>
          <w:delText xml:space="preserve">larger </w:delText>
        </w:r>
        <w:r w:rsidDel="009B6B48">
          <w:delText xml:space="preserve">Size-Stroop effect than well identified ones.  Children who recognize the apple as an apple and the desk as a desk surely know the sizes of apples and desks, and so the fact that apples are smaller than desks might be expected to interfere with touching the object that is smaller on the screen (the desk) on incongruent trials. </w:delText>
        </w:r>
        <w:r w:rsidR="006C74FD" w:rsidDel="009B6B48">
          <w:delText xml:space="preserve"> </w:delText>
        </w:r>
        <w:r w:rsidDel="009B6B48">
          <w:delText xml:space="preserve">It is important to note that this effect only holds for RTs.  Children made very few errors on this task, and there was no </w:delText>
        </w:r>
        <w:r w:rsidR="00116B0F" w:rsidDel="009B6B48">
          <w:delText xml:space="preserve">significant </w:delText>
        </w:r>
        <w:r w:rsidDel="009B6B48">
          <w:delText xml:space="preserve">effect of identifiability </w:delText>
        </w:r>
        <w:r w:rsidR="006C74FD" w:rsidDel="009B6B48">
          <w:delText>of the objects on error rates (</w:delText>
        </w:r>
        <w:r w:rsidR="00050C15" w:rsidDel="009B6B48">
          <w:delText>average</w:delText>
        </w:r>
        <w:r w:rsidR="002C26A0" w:rsidDel="009B6B48">
          <w:delText xml:space="preserve"> Size-Stroop</w:delText>
        </w:r>
        <w:r w:rsidR="00050C15" w:rsidDel="009B6B48">
          <w:delText xml:space="preserve"> error </w:delText>
        </w:r>
        <w:r w:rsidR="002C26A0" w:rsidDel="009B6B48">
          <w:delText>effect</w:delText>
        </w:r>
        <w:r w:rsidR="00050C15" w:rsidDel="009B6B48">
          <w:delText xml:space="preserve">, highly-identified pairs, </w:delText>
        </w:r>
        <w:r w:rsidR="00050C15" w:rsidRPr="00F1439C" w:rsidDel="009B6B48">
          <w:rPr>
            <w:i/>
          </w:rPr>
          <w:delText>M</w:delText>
        </w:r>
        <w:r w:rsidR="002C26A0" w:rsidDel="009B6B48">
          <w:rPr>
            <w:i/>
          </w:rPr>
          <w:delText xml:space="preserve"> </w:delText>
        </w:r>
        <w:r w:rsidR="00050C15" w:rsidDel="009B6B48">
          <w:delText>=</w:delText>
        </w:r>
        <w:r w:rsidR="002C26A0" w:rsidDel="009B6B48">
          <w:delText xml:space="preserve"> </w:delText>
        </w:r>
        <w:r w:rsidR="00050C15" w:rsidDel="009B6B48">
          <w:delText xml:space="preserve">2.85%, poorly-identified pairs, </w:delText>
        </w:r>
        <w:r w:rsidR="00050C15" w:rsidRPr="00F1439C" w:rsidDel="009B6B48">
          <w:rPr>
            <w:i/>
          </w:rPr>
          <w:delText>M</w:delText>
        </w:r>
        <w:r w:rsidR="002C26A0" w:rsidDel="009B6B48">
          <w:rPr>
            <w:i/>
          </w:rPr>
          <w:delText xml:space="preserve"> </w:delText>
        </w:r>
        <w:r w:rsidR="00050C15" w:rsidDel="009B6B48">
          <w:delText>=</w:delText>
        </w:r>
        <w:r w:rsidR="002C26A0" w:rsidDel="009B6B48">
          <w:delText xml:space="preserve"> </w:delText>
        </w:r>
        <w:r w:rsidR="00050C15" w:rsidDel="009B6B48">
          <w:delText xml:space="preserve">3.60%, </w:delText>
        </w:r>
        <w:r w:rsidR="00050C15" w:rsidRPr="00F1439C" w:rsidDel="009B6B48">
          <w:rPr>
            <w:i/>
          </w:rPr>
          <w:delText>t</w:delText>
        </w:r>
        <w:r w:rsidR="00050C15" w:rsidRPr="00050C15" w:rsidDel="009B6B48">
          <w:delText>(18)</w:delText>
        </w:r>
        <w:r w:rsidR="00050C15" w:rsidDel="009B6B48">
          <w:delText xml:space="preserve"> </w:delText>
        </w:r>
        <w:r w:rsidR="00050C15" w:rsidRPr="00050C15" w:rsidDel="009B6B48">
          <w:delText>=</w:delText>
        </w:r>
        <w:r w:rsidR="00050C15" w:rsidDel="009B6B48">
          <w:delText xml:space="preserve"> </w:delText>
        </w:r>
        <w:r w:rsidR="00050C15" w:rsidRPr="00050C15" w:rsidDel="009B6B48">
          <w:delText xml:space="preserve">-0.37, </w:delText>
        </w:r>
        <w:r w:rsidR="00050C15" w:rsidRPr="00F1439C" w:rsidDel="009B6B48">
          <w:rPr>
            <w:i/>
          </w:rPr>
          <w:delText>p</w:delText>
        </w:r>
        <w:r w:rsidR="00050C15" w:rsidDel="009B6B48">
          <w:delText xml:space="preserve"> </w:delText>
        </w:r>
        <w:r w:rsidR="00050C15" w:rsidRPr="00050C15" w:rsidDel="009B6B48">
          <w:delText>=</w:delText>
        </w:r>
        <w:r w:rsidR="00050C15" w:rsidDel="009B6B48">
          <w:delText xml:space="preserve"> </w:delText>
        </w:r>
        <w:r w:rsidR="00050C15" w:rsidRPr="00050C15" w:rsidDel="009B6B48">
          <w:delText>0.7</w:delText>
        </w:r>
        <w:r w:rsidR="001D0088" w:rsidDel="009B6B48">
          <w:delText>2</w:delText>
        </w:r>
        <w:r w:rsidR="006C74FD" w:rsidDel="009B6B48">
          <w:delText>)</w:delText>
        </w:r>
        <w:r w:rsidR="00C60318" w:rsidDel="009B6B48">
          <w:delText>.</w:delText>
        </w:r>
        <w:r w:rsidR="006C74FD" w:rsidDel="009B6B48">
          <w:delText xml:space="preserve"> These facts together underline that children were on task, and that the Size-Stroop effect is generated at a stage of processing that is prior to the identification of the objects at a basic</w:delText>
        </w:r>
        <w:r w:rsidR="009F47EB" w:rsidDel="009B6B48">
          <w:delText>-</w:delText>
        </w:r>
        <w:r w:rsidR="006C74FD" w:rsidDel="009B6B48">
          <w:delText>level and the concomitant activation of the average size of those basic</w:delText>
        </w:r>
        <w:r w:rsidR="00050C15" w:rsidDel="009B6B48">
          <w:delText>-</w:delText>
        </w:r>
        <w:r w:rsidR="006C74FD" w:rsidDel="009B6B48">
          <w:delText>level kinds.</w:delText>
        </w:r>
      </w:del>
    </w:p>
    <w:p w14:paraId="32E48A32" w14:textId="5FCB0EF3" w:rsidR="008677B8" w:rsidRPr="00C05703" w:rsidDel="009B6B48" w:rsidRDefault="00A57ABD" w:rsidP="00746923">
      <w:pPr>
        <w:tabs>
          <w:tab w:val="left" w:pos="720"/>
        </w:tabs>
        <w:spacing w:line="480" w:lineRule="auto"/>
        <w:rPr>
          <w:del w:id="1212" w:author="Long, Bria Lorelle" w:date="2017-11-15T10:25:00Z"/>
        </w:rPr>
      </w:pPr>
      <w:del w:id="1213" w:author="Long, Bria Lorelle" w:date="2017-11-15T10:25:00Z">
        <w:r w:rsidDel="009B6B48">
          <w:rPr>
            <w:b/>
            <w:i/>
          </w:rPr>
          <w:tab/>
        </w:r>
        <w:r w:rsidR="00926ED8" w:rsidRPr="00501703" w:rsidDel="009B6B48">
          <w:rPr>
            <w:b/>
            <w:i/>
          </w:rPr>
          <w:delText>Comparison with adults.</w:delText>
        </w:r>
        <w:r w:rsidR="00001E48" w:rsidDel="009B6B48">
          <w:delText xml:space="preserve"> </w:delText>
        </w:r>
        <w:r w:rsidR="0040262E" w:rsidDel="009B6B48">
          <w:delText xml:space="preserve"> If children</w:delText>
        </w:r>
        <w:r w:rsidR="00A200C9" w:rsidDel="009B6B48">
          <w:delText xml:space="preserve">, </w:delText>
        </w:r>
        <w:r w:rsidR="0040262E" w:rsidDel="009B6B48">
          <w:delText xml:space="preserve">like adults, can </w:delText>
        </w:r>
        <w:r w:rsidR="00BB56FE" w:rsidDel="009B6B48">
          <w:delText xml:space="preserve">activate </w:delText>
        </w:r>
        <w:r w:rsidR="0040262E" w:rsidDel="009B6B48">
          <w:delText xml:space="preserve">real world size representations directly from mid-level perceptual </w:delText>
        </w:r>
        <w:r w:rsidR="002D7AE6" w:rsidDel="009B6B48">
          <w:delText>features, and if children and adults</w:delText>
        </w:r>
        <w:r w:rsidR="0040262E" w:rsidDel="009B6B48">
          <w:delText xml:space="preserve"> rely</w:delText>
        </w:r>
        <w:r w:rsidDel="009B6B48">
          <w:delText xml:space="preserve"> </w:delText>
        </w:r>
        <w:r w:rsidR="0040262E" w:rsidDel="009B6B48">
          <w:delText xml:space="preserve">on the same perceptual features to discriminate big from small objects, then the variance in Size-Stoop </w:delText>
        </w:r>
        <w:r w:rsidR="008D5539" w:rsidDel="009B6B48">
          <w:delText xml:space="preserve">display </w:delText>
        </w:r>
        <w:r w:rsidR="0040262E" w:rsidDel="009B6B48">
          <w:delText xml:space="preserve">effects for children and adults should be correlated. And indeed, we </w:delText>
        </w:r>
        <w:r w:rsidR="00926ED8" w:rsidDel="009B6B48">
          <w:delText xml:space="preserve">found that 4-year-olds and adults showed similar patterns of </w:delText>
        </w:r>
        <w:r w:rsidR="003970FB" w:rsidDel="009B6B48">
          <w:delText>Size-</w:delText>
        </w:r>
        <w:r w:rsidR="00926ED8" w:rsidDel="009B6B48">
          <w:delText xml:space="preserve">Stroop </w:delText>
        </w:r>
        <w:r w:rsidR="00C05703" w:rsidDel="009B6B48">
          <w:delText xml:space="preserve">RT </w:delText>
        </w:r>
        <w:r w:rsidR="00926ED8" w:rsidDel="009B6B48">
          <w:delText>effects across individual displays (</w:delText>
        </w:r>
        <w:r w:rsidR="00926ED8" w:rsidRPr="00637B09" w:rsidDel="009B6B48">
          <w:rPr>
            <w:i/>
          </w:rPr>
          <w:delText>r</w:delText>
        </w:r>
        <w:r w:rsidR="00396FEB" w:rsidDel="009B6B48">
          <w:rPr>
            <w:i/>
          </w:rPr>
          <w:delText xml:space="preserve"> </w:delText>
        </w:r>
        <w:r w:rsidR="00926ED8" w:rsidDel="009B6B48">
          <w:delText>=</w:delText>
        </w:r>
        <w:r w:rsidR="00396FEB" w:rsidDel="009B6B48">
          <w:delText xml:space="preserve"> </w:delText>
        </w:r>
        <w:r w:rsidR="00926ED8" w:rsidDel="009B6B48">
          <w:delText>.</w:delText>
        </w:r>
        <w:r w:rsidR="001B46D0" w:rsidDel="009B6B48">
          <w:delText>69</w:delText>
        </w:r>
        <w:r w:rsidR="00926ED8" w:rsidDel="009B6B48">
          <w:delText xml:space="preserve">, </w:delText>
        </w:r>
        <w:r w:rsidR="00926ED8" w:rsidRPr="00637B09" w:rsidDel="009B6B48">
          <w:rPr>
            <w:i/>
          </w:rPr>
          <w:delText>p</w:delText>
        </w:r>
        <w:r w:rsidR="00396FEB" w:rsidDel="009B6B48">
          <w:rPr>
            <w:i/>
          </w:rPr>
          <w:delText xml:space="preserve"> </w:delText>
        </w:r>
        <w:r w:rsidR="00926ED8" w:rsidDel="009B6B48">
          <w:delText>=</w:delText>
        </w:r>
        <w:r w:rsidR="00396FEB" w:rsidDel="009B6B48">
          <w:delText xml:space="preserve"> </w:delText>
        </w:r>
        <w:r w:rsidR="00926ED8" w:rsidDel="009B6B48">
          <w:delText>.</w:delText>
        </w:r>
        <w:r w:rsidR="001B46D0" w:rsidDel="009B6B48">
          <w:delText>001</w:delText>
        </w:r>
        <w:r w:rsidR="00926ED8" w:rsidDel="009B6B48">
          <w:delText xml:space="preserve">; Figure </w:delText>
        </w:r>
        <w:r w:rsidR="003970FB" w:rsidDel="009B6B48">
          <w:delText>5B</w:delText>
        </w:r>
        <w:r w:rsidR="00926ED8" w:rsidDel="009B6B48">
          <w:delText>).</w:delText>
        </w:r>
        <w:r w:rsidR="00001E48" w:rsidDel="009B6B48">
          <w:delText xml:space="preserve"> </w:delText>
        </w:r>
        <w:r w:rsidR="00044AFF" w:rsidDel="009B6B48">
          <w:delText xml:space="preserve"> </w:delText>
        </w:r>
      </w:del>
    </w:p>
    <w:p w14:paraId="137C74D8" w14:textId="77777777" w:rsidR="00F32513" w:rsidRDefault="008677B8">
      <w:pPr>
        <w:spacing w:line="480" w:lineRule="auto"/>
        <w:ind w:firstLine="720"/>
        <w:rPr>
          <w:ins w:id="1214" w:author="Long, Bria Lorelle" w:date="2017-11-15T10:26:00Z"/>
        </w:rPr>
        <w:pPrChange w:id="1215" w:author="Susan Carey" w:date="2017-12-17T11:52:00Z">
          <w:pPr>
            <w:spacing w:line="480" w:lineRule="auto"/>
            <w:jc w:val="center"/>
          </w:pPr>
        </w:pPrChange>
      </w:pPr>
      <w:del w:id="1216" w:author="Long, Bria Lorelle" w:date="2017-11-15T10:25:00Z">
        <w:r w:rsidDel="009B6B48">
          <w:tab/>
        </w:r>
        <w:r w:rsidR="00926ED8" w:rsidDel="009B6B48">
          <w:delText xml:space="preserve">Overall, the results </w:delText>
        </w:r>
        <w:r w:rsidDel="009B6B48">
          <w:delText xml:space="preserve">from Experiment 3 </w:delText>
        </w:r>
        <w:r w:rsidR="00926ED8" w:rsidDel="009B6B48">
          <w:delText xml:space="preserve">suggest </w:delText>
        </w:r>
        <w:r w:rsidR="00502639" w:rsidDel="009B6B48">
          <w:delText xml:space="preserve">the mechanisms by which 4-year-olds are completing this task are similar to those used by adults, and that this mechanism does not rely on basic-level identification.  </w:delText>
        </w:r>
        <w:r w:rsidR="002C63AD" w:rsidDel="009B6B48">
          <w:tab/>
        </w:r>
      </w:del>
    </w:p>
    <w:p w14:paraId="2A6D7F44" w14:textId="63D52D65" w:rsidR="009B6B48" w:rsidRPr="000768A3" w:rsidDel="00017F97" w:rsidRDefault="002C63AD" w:rsidP="00274B84">
      <w:pPr>
        <w:spacing w:line="480" w:lineRule="auto"/>
        <w:jc w:val="center"/>
        <w:outlineLvl w:val="0"/>
        <w:rPr>
          <w:ins w:id="1217" w:author="Long, Bria Lorelle" w:date="2017-11-15T10:26:00Z"/>
          <w:del w:id="1218" w:author="Susan Carey" w:date="2017-12-17T11:52:00Z"/>
          <w:b/>
          <w:rPrChange w:id="1219" w:author="Long, Bria Lorelle" w:date="2018-01-17T09:54:00Z">
            <w:rPr>
              <w:ins w:id="1220" w:author="Long, Bria Lorelle" w:date="2017-11-15T10:26:00Z"/>
              <w:del w:id="1221" w:author="Susan Carey" w:date="2017-12-17T11:52:00Z"/>
              <w:b/>
              <w:i/>
            </w:rPr>
          </w:rPrChange>
        </w:rPr>
      </w:pPr>
      <w:del w:id="1222" w:author="Long, Bria Lorelle" w:date="2017-11-15T10:26:00Z">
        <w:r w:rsidRPr="000768A3" w:rsidDel="009B6B48">
          <w:tab/>
        </w:r>
        <w:r w:rsidRPr="000768A3" w:rsidDel="009B6B48">
          <w:tab/>
        </w:r>
      </w:del>
      <w:ins w:id="1223" w:author="Long, Bria Lorelle" w:date="2017-11-15T10:26:00Z">
        <w:r w:rsidR="009B6B48" w:rsidRPr="000768A3">
          <w:rPr>
            <w:b/>
            <w:rPrChange w:id="1224" w:author="Long, Bria Lorelle" w:date="2018-01-17T09:54:00Z">
              <w:rPr>
                <w:b/>
                <w:i/>
              </w:rPr>
            </w:rPrChange>
          </w:rPr>
          <w:t>Results</w:t>
        </w:r>
      </w:ins>
      <w:ins w:id="1225" w:author="Long, Bria Lorelle" w:date="2017-12-19T14:18:00Z">
        <w:r w:rsidR="00EB0B39" w:rsidRPr="000768A3">
          <w:rPr>
            <w:b/>
            <w:rPrChange w:id="1226" w:author="Long, Bria Lorelle" w:date="2018-01-17T09:54:00Z">
              <w:rPr>
                <w:b/>
                <w:i/>
              </w:rPr>
            </w:rPrChange>
          </w:rPr>
          <w:t>: Object Identification</w:t>
        </w:r>
      </w:ins>
      <w:ins w:id="1227" w:author="Long, Bria Lorelle" w:date="2017-11-15T10:26:00Z">
        <w:del w:id="1228" w:author="Susan Carey" w:date="2017-12-17T11:52:00Z">
          <w:r w:rsidR="009B6B48" w:rsidRPr="000768A3" w:rsidDel="00017F97">
            <w:rPr>
              <w:b/>
              <w:rPrChange w:id="1229" w:author="Long, Bria Lorelle" w:date="2018-01-17T09:54:00Z">
                <w:rPr>
                  <w:b/>
                  <w:i/>
                </w:rPr>
              </w:rPrChange>
            </w:rPr>
            <w:delText>: Size-Stroop Display Effects</w:delText>
          </w:r>
        </w:del>
      </w:ins>
      <w:ins w:id="1230" w:author="Susan Carey" w:date="2017-12-17T11:52:00Z">
        <w:r w:rsidR="00017F97" w:rsidRPr="000768A3">
          <w:rPr>
            <w:b/>
            <w:rPrChange w:id="1231" w:author="Long, Bria Lorelle" w:date="2018-01-17T09:54:00Z">
              <w:rPr>
                <w:b/>
                <w:i/>
              </w:rPr>
            </w:rPrChange>
          </w:rPr>
          <w:t xml:space="preserve"> </w:t>
        </w:r>
      </w:ins>
    </w:p>
    <w:p w14:paraId="45B826E0" w14:textId="5AC99991" w:rsidR="009B6B48" w:rsidRPr="00063AE9" w:rsidRDefault="009B6B48">
      <w:pPr>
        <w:spacing w:line="480" w:lineRule="auto"/>
        <w:jc w:val="center"/>
        <w:outlineLvl w:val="0"/>
        <w:rPr>
          <w:ins w:id="1232" w:author="Long, Bria Lorelle" w:date="2017-11-15T10:26:00Z"/>
          <w:b/>
          <w:i/>
        </w:rPr>
        <w:pPrChange w:id="1233" w:author="Susan Carey" w:date="2017-12-17T11:52:00Z">
          <w:pPr>
            <w:tabs>
              <w:tab w:val="left" w:pos="720"/>
            </w:tabs>
            <w:spacing w:line="480" w:lineRule="auto"/>
          </w:pPr>
        </w:pPrChange>
      </w:pPr>
      <w:ins w:id="1234" w:author="Long, Bria Lorelle" w:date="2017-11-15T10:26:00Z">
        <w:del w:id="1235" w:author="Susan Carey" w:date="2017-12-17T11:52:00Z">
          <w:r w:rsidDel="00017F97">
            <w:rPr>
              <w:b/>
              <w:i/>
            </w:rPr>
            <w:tab/>
          </w:r>
          <w:r w:rsidDel="00017F97">
            <w:delText>If similar mechanisms drive the Size-Stroop effect for recognizable objects in children and adults, then the variance in Size-Stoop display effects for children and adults should be correlated.  Supporting this hypothesis, we found that 4-year-olds and adults showed similar patterns of Size-Stroop RT effects across individual displays (</w:delText>
          </w:r>
          <w:r w:rsidRPr="00637B09" w:rsidDel="00017F97">
            <w:rPr>
              <w:i/>
            </w:rPr>
            <w:delText>r</w:delText>
          </w:r>
          <w:r w:rsidDel="00017F97">
            <w:rPr>
              <w:i/>
            </w:rPr>
            <w:delText xml:space="preserve"> </w:delText>
          </w:r>
          <w:r w:rsidDel="00017F97">
            <w:delText xml:space="preserve">= .69, </w:delText>
          </w:r>
          <w:r w:rsidRPr="00637B09" w:rsidDel="00017F97">
            <w:rPr>
              <w:i/>
            </w:rPr>
            <w:delText>p</w:delText>
          </w:r>
          <w:r w:rsidDel="00017F97">
            <w:rPr>
              <w:i/>
            </w:rPr>
            <w:delText xml:space="preserve"> </w:delText>
          </w:r>
          <w:r w:rsidDel="00017F97">
            <w:delText xml:space="preserve">= .001; Figure </w:delText>
          </w:r>
          <w:commentRangeStart w:id="1236"/>
          <w:r w:rsidDel="00017F97">
            <w:delText>5B</w:delText>
          </w:r>
        </w:del>
      </w:ins>
      <w:commentRangeEnd w:id="1236"/>
      <w:ins w:id="1237" w:author="Long, Bria Lorelle" w:date="2017-11-15T10:32:00Z">
        <w:del w:id="1238" w:author="Susan Carey" w:date="2017-12-17T11:52:00Z">
          <w:r w:rsidR="004D6392" w:rsidDel="00017F97">
            <w:rPr>
              <w:rStyle w:val="CommentReference"/>
            </w:rPr>
            <w:commentReference w:id="1236"/>
          </w:r>
        </w:del>
      </w:ins>
      <w:ins w:id="1239" w:author="Long, Bria Lorelle" w:date="2017-11-15T10:26:00Z">
        <w:del w:id="1240" w:author="Susan Carey" w:date="2017-12-17T11:52:00Z">
          <w:r w:rsidDel="00017F97">
            <w:delText>).  Thus, these results suggest that there are shared mechanisms that drive the Size-Stroop effect in adults and children.</w:delText>
          </w:r>
          <w:r w:rsidDel="00017F97">
            <w:tab/>
          </w:r>
          <w:r w:rsidDel="00017F97">
            <w:tab/>
          </w:r>
        </w:del>
      </w:ins>
    </w:p>
    <w:p w14:paraId="44B82AAE" w14:textId="6035D02C" w:rsidR="009B6B48" w:rsidDel="00EB0B39" w:rsidRDefault="009B6B48" w:rsidP="009B6B48">
      <w:pPr>
        <w:tabs>
          <w:tab w:val="left" w:pos="630"/>
        </w:tabs>
        <w:spacing w:line="480" w:lineRule="auto"/>
        <w:rPr>
          <w:del w:id="1241" w:author="Long, Bria Lorelle" w:date="2017-12-19T14:18:00Z"/>
          <w:b/>
          <w:i/>
        </w:rPr>
      </w:pPr>
      <w:ins w:id="1242" w:author="Long, Bria Lorelle" w:date="2017-11-15T10:26:00Z">
        <w:r>
          <w:tab/>
        </w:r>
        <w:del w:id="1243" w:author="Susan Carey" w:date="2017-12-17T11:55:00Z">
          <w:r w:rsidR="004D6392" w:rsidDel="00017F97">
            <w:delText>Despite this consistency</w:delText>
          </w:r>
        </w:del>
      </w:ins>
      <w:ins w:id="1244" w:author="Long, Bria Lorelle" w:date="2017-11-15T10:33:00Z">
        <w:del w:id="1245" w:author="Susan Carey" w:date="2017-12-17T11:55:00Z">
          <w:r w:rsidR="004D6392" w:rsidDel="00017F97">
            <w:delText>, children’s ability to identify these obje</w:delText>
          </w:r>
        </w:del>
      </w:ins>
      <w:ins w:id="1246" w:author="Long, Bria Lorelle" w:date="2017-11-15T10:34:00Z">
        <w:del w:id="1247" w:author="Susan Carey" w:date="2017-12-17T11:55:00Z">
          <w:r w:rsidR="004D6392" w:rsidDel="00017F97">
            <w:delText>c</w:delText>
          </w:r>
        </w:del>
      </w:ins>
      <w:ins w:id="1248" w:author="Long, Bria Lorelle" w:date="2017-11-15T10:33:00Z">
        <w:del w:id="1249" w:author="Susan Carey" w:date="2017-12-17T11:55:00Z">
          <w:r w:rsidR="004D6392" w:rsidDel="00017F97">
            <w:delText xml:space="preserve">ts at the basic-level </w:delText>
          </w:r>
        </w:del>
      </w:ins>
      <w:ins w:id="1250" w:author="Long, Bria Lorelle" w:date="2017-11-15T10:35:00Z">
        <w:del w:id="1251" w:author="Susan Carey" w:date="2017-12-17T11:55:00Z">
          <w:r w:rsidR="004D6392" w:rsidDel="00017F97">
            <w:delText>could</w:delText>
          </w:r>
        </w:del>
      </w:ins>
      <w:ins w:id="1252" w:author="Long, Bria Lorelle" w:date="2017-11-15T10:33:00Z">
        <w:del w:id="1253" w:author="Susan Carey" w:date="2017-12-17T11:55:00Z">
          <w:r w:rsidR="004D6392" w:rsidDel="00017F97">
            <w:delText xml:space="preserve"> </w:delText>
          </w:r>
        </w:del>
      </w:ins>
      <w:ins w:id="1254" w:author="Long, Bria Lorelle" w:date="2017-11-15T10:35:00Z">
        <w:del w:id="1255" w:author="Susan Carey" w:date="2017-12-17T11:55:00Z">
          <w:r w:rsidR="004D6392" w:rsidDel="00017F97">
            <w:delText>still influence</w:delText>
          </w:r>
        </w:del>
      </w:ins>
      <w:ins w:id="1256" w:author="Long, Bria Lorelle" w:date="2017-11-15T10:33:00Z">
        <w:del w:id="1257" w:author="Susan Carey" w:date="2017-12-17T11:55:00Z">
          <w:r w:rsidR="004D6392" w:rsidDel="00017F97">
            <w:delText xml:space="preserve"> the Size-Stroop effects </w:delText>
          </w:r>
        </w:del>
      </w:ins>
      <w:ins w:id="1258" w:author="Long, Bria Lorelle" w:date="2017-11-15T10:35:00Z">
        <w:del w:id="1259" w:author="Susan Carey" w:date="2017-12-17T11:55:00Z">
          <w:r w:rsidR="004D6392" w:rsidDel="00017F97">
            <w:delText>these objects</w:delText>
          </w:r>
        </w:del>
      </w:ins>
      <w:ins w:id="1260" w:author="Long, Bria Lorelle" w:date="2017-11-15T10:33:00Z">
        <w:del w:id="1261" w:author="Susan Carey" w:date="2017-12-17T11:55:00Z">
          <w:r w:rsidR="004D6392" w:rsidDel="00017F97">
            <w:delText xml:space="preserve"> generate. </w:delText>
          </w:r>
        </w:del>
      </w:ins>
      <w:ins w:id="1262" w:author="Long, Bria Lorelle" w:date="2017-11-15T10:26:00Z">
        <w:del w:id="1263" w:author="Susan Carey" w:date="2017-12-17T11:55:00Z">
          <w:r w:rsidDel="00017F97">
            <w:delText>Thus, we next explored whether Size-Stroop display effects varied depending on how well children could identify the pictured objects in each display; they did not.</w:delText>
          </w:r>
          <w:r w:rsidDel="00017F97">
            <w:rPr>
              <w:b/>
              <w:i/>
            </w:rPr>
            <w:delText xml:space="preserve">  </w:delText>
          </w:r>
        </w:del>
      </w:ins>
      <w:r>
        <w:t xml:space="preserve">If anything, pairs </w:t>
      </w:r>
      <w:del w:id="1264" w:author="Long, Bria Lorelle" w:date="2018-02-07T16:16:00Z">
        <w:r w:rsidDel="00BC4309">
          <w:delText>of displays with</w:delText>
        </w:r>
      </w:del>
      <w:ins w:id="1265" w:author="Long, Bria Lorelle" w:date="2018-02-07T16:16:00Z">
        <w:r w:rsidR="00BC4309">
          <w:t>of</w:t>
        </w:r>
      </w:ins>
      <w:r>
        <w:t xml:space="preserve"> objects that were well</w:t>
      </w:r>
      <w:ins w:id="1266" w:author="mariko.moher@williams.edu" w:date="2018-01-24T12:54:00Z">
        <w:r w:rsidR="00026CAD">
          <w:t>-</w:t>
        </w:r>
      </w:ins>
      <w:del w:id="1267" w:author="mariko.moher@williams.edu" w:date="2018-01-24T12:54:00Z">
        <w:r w:rsidDel="00026CAD">
          <w:delText xml:space="preserve"> </w:delText>
        </w:r>
      </w:del>
      <w:r>
        <w:t>identified at the basic</w:t>
      </w:r>
      <w:ins w:id="1268" w:author="mariko.moher@williams.edu" w:date="2018-01-24T12:53:00Z">
        <w:r w:rsidR="00026CAD">
          <w:t xml:space="preserve"> </w:t>
        </w:r>
      </w:ins>
      <w:r>
        <w:t xml:space="preserve">level generated </w:t>
      </w:r>
      <w:r w:rsidRPr="004E64EE">
        <w:rPr>
          <w:i/>
        </w:rPr>
        <w:t>smaller</w:t>
      </w:r>
      <w:r>
        <w:t xml:space="preserve"> Size-Stroop effects in RTs (</w:t>
      </w:r>
      <w:r w:rsidRPr="00A61401">
        <w:rPr>
          <w:i/>
        </w:rPr>
        <w:t>M</w:t>
      </w:r>
      <w:r>
        <w:rPr>
          <w:i/>
        </w:rPr>
        <w:t xml:space="preserve"> </w:t>
      </w:r>
      <w:r>
        <w:t xml:space="preserve">= -5.4ms) than pairs of </w:t>
      </w:r>
      <w:del w:id="1269" w:author="Long, Bria Lorelle" w:date="2018-02-07T16:16:00Z">
        <w:r w:rsidDel="00BC4309">
          <w:delText xml:space="preserve">displays with </w:delText>
        </w:r>
      </w:del>
      <w:r>
        <w:t xml:space="preserve">objects </w:t>
      </w:r>
      <w:del w:id="1270" w:author="Long, Bria Lorelle" w:date="2018-02-07T16:16:00Z">
        <w:r w:rsidDel="00BC4309">
          <w:delText xml:space="preserve">who </w:delText>
        </w:r>
      </w:del>
      <w:ins w:id="1271" w:author="Long, Bria Lorelle" w:date="2018-02-07T16:16:00Z">
        <w:r w:rsidR="00BC4309">
          <w:t xml:space="preserve">that </w:t>
        </w:r>
      </w:ins>
      <w:r>
        <w:t>were not both well-identified (</w:t>
      </w:r>
      <w:r w:rsidRPr="00A61401">
        <w:rPr>
          <w:i/>
        </w:rPr>
        <w:t>M</w:t>
      </w:r>
      <w:r>
        <w:rPr>
          <w:i/>
        </w:rPr>
        <w:t xml:space="preserve"> </w:t>
      </w:r>
      <w:r>
        <w:t xml:space="preserve">= 87.17ms; unpaired two-sample t-test, </w:t>
      </w:r>
      <w:r w:rsidRPr="00874EAB">
        <w:rPr>
          <w:i/>
        </w:rPr>
        <w:t>t</w:t>
      </w:r>
      <w:r w:rsidRPr="000C7EC2">
        <w:t>(18)</w:t>
      </w:r>
      <w:r>
        <w:t xml:space="preserve"> </w:t>
      </w:r>
      <w:r w:rsidRPr="000C7EC2">
        <w:t>=</w:t>
      </w:r>
      <w:r>
        <w:t xml:space="preserve"> </w:t>
      </w:r>
      <w:r w:rsidRPr="000C7EC2">
        <w:t>-</w:t>
      </w:r>
      <w:r>
        <w:t>1</w:t>
      </w:r>
      <w:r w:rsidRPr="000C7EC2">
        <w:t>.</w:t>
      </w:r>
      <w:r>
        <w:t>85</w:t>
      </w:r>
      <w:r w:rsidRPr="000C7EC2">
        <w:t xml:space="preserve">, </w:t>
      </w:r>
      <w:r w:rsidRPr="00874EAB">
        <w:rPr>
          <w:i/>
        </w:rPr>
        <w:t>p</w:t>
      </w:r>
      <w:r w:rsidRPr="000C7EC2">
        <w:t>=</w:t>
      </w:r>
      <w:r>
        <w:t xml:space="preserve"> 0</w:t>
      </w:r>
      <w:r w:rsidRPr="000C7EC2">
        <w:t>.</w:t>
      </w:r>
      <w:r>
        <w:t xml:space="preserve">082; Figure </w:t>
      </w:r>
      <w:ins w:id="1272" w:author="Susan Carey" w:date="2017-12-17T11:55:00Z">
        <w:del w:id="1273" w:author="Long, Bria Lorelle" w:date="2017-12-19T14:51:00Z">
          <w:r w:rsidR="00017F97" w:rsidDel="00382D18">
            <w:delText>6</w:delText>
          </w:r>
        </w:del>
      </w:ins>
      <w:ins w:id="1274" w:author="Long, Bria Lorelle" w:date="2017-12-19T14:51:00Z">
        <w:r w:rsidR="00382D18">
          <w:t>5</w:t>
        </w:r>
        <w:r w:rsidR="00196E47">
          <w:t>B</w:t>
        </w:r>
      </w:ins>
      <w:del w:id="1275" w:author="Susan Carey" w:date="2017-12-17T11:55:00Z">
        <w:r w:rsidDel="00017F97">
          <w:delText>5A</w:delText>
        </w:r>
      </w:del>
      <w:r>
        <w:t>).</w:t>
      </w:r>
      <w:r>
        <w:rPr>
          <w:rStyle w:val="FootnoteReference"/>
        </w:rPr>
        <w:footnoteReference w:id="10"/>
      </w:r>
      <w:r>
        <w:t xml:space="preserve">   For example, the Size-Stroop RT effect for the poorly recognized barbecue/die </w:t>
      </w:r>
      <w:del w:id="1280" w:author="Long, Bria Lorelle" w:date="2018-02-07T16:16:00Z">
        <w:r w:rsidDel="00BC4309">
          <w:delText xml:space="preserve">display </w:delText>
        </w:r>
      </w:del>
      <w:ins w:id="1281" w:author="Long, Bria Lorelle" w:date="2018-02-07T16:16:00Z">
        <w:r w:rsidR="00BC4309">
          <w:t xml:space="preserve">pair </w:t>
        </w:r>
      </w:ins>
      <w:r>
        <w:t xml:space="preserve">was 51.3ms , whereas the Size-Stroop RT effect for the well-recognized desk/apple </w:t>
      </w:r>
      <w:ins w:id="1282" w:author="Long, Bria Lorelle" w:date="2018-02-07T16:16:00Z">
        <w:r w:rsidR="00BC4309">
          <w:t xml:space="preserve">pair </w:t>
        </w:r>
      </w:ins>
      <w:del w:id="1283" w:author="Long, Bria Lorelle" w:date="2018-02-07T16:16:00Z">
        <w:r w:rsidDel="00BC4309">
          <w:delText xml:space="preserve">display </w:delText>
        </w:r>
      </w:del>
      <w:r>
        <w:t>was -161.1ms</w:t>
      </w:r>
      <w:ins w:id="1284" w:author="Long, Bria Lorelle" w:date="2017-12-19T14:52:00Z">
        <w:r w:rsidR="00196E47">
          <w:t xml:space="preserve"> (Figure 5A).</w:t>
        </w:r>
      </w:ins>
      <w:del w:id="1285" w:author="Long, Bria Lorelle" w:date="2017-12-19T14:52:00Z">
        <w:r w:rsidDel="00196E47">
          <w:delText>.</w:delText>
        </w:r>
      </w:del>
      <w:ins w:id="1286" w:author="Long, Bria Lorelle" w:date="2017-12-19T14:52:00Z">
        <w:r w:rsidR="00196E47">
          <w:t xml:space="preserve"> </w:t>
        </w:r>
      </w:ins>
      <w:del w:id="1287" w:author="Long, Bria Lorelle" w:date="2017-12-19T14:52:00Z">
        <w:r w:rsidDel="00196E47">
          <w:delText xml:space="preserve">  </w:delText>
        </w:r>
      </w:del>
      <w:r>
        <w:t xml:space="preserve">  </w:t>
      </w:r>
      <w:ins w:id="1288" w:author="Long, Bria Lorelle" w:date="2017-12-19T14:18:00Z">
        <w:r w:rsidR="00EB0B39">
          <w:rPr>
            <w:noProof/>
          </w:rPr>
          <w:drawing>
            <wp:inline distT="0" distB="0" distL="0" distR="0" wp14:anchorId="76553128" wp14:editId="3F5C622B">
              <wp:extent cx="5943600" cy="3200400"/>
              <wp:effectExtent l="0" t="0" r="0" b="0"/>
              <wp:docPr id="13" name="Picture 13" descr="../../PaperFigures/Figure4-5_Exp3DisplayLevel/v12-Redo/Appendix_Adults_withDisplayEffec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perFigures/Figure4-5_Exp3DisplayLevel/v12-Redo/Appendix_Adults_withDisplayEffects-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ins>
    </w:p>
    <w:p w14:paraId="54A140C3" w14:textId="47AAC6B1" w:rsidR="00F32513" w:rsidDel="005364CD" w:rsidRDefault="009B6B48" w:rsidP="00F32513">
      <w:pPr>
        <w:tabs>
          <w:tab w:val="left" w:pos="720"/>
        </w:tabs>
        <w:rPr>
          <w:del w:id="1289" w:author="Long, Bria Lorelle" w:date="2017-12-19T14:16:00Z"/>
        </w:rPr>
      </w:pPr>
      <w:del w:id="1290" w:author="Long, Bria Lorelle" w:date="2017-12-19T14:18:00Z">
        <w:r w:rsidDel="00EB0B39">
          <w:rPr>
            <w:b/>
            <w:i/>
          </w:rPr>
          <w:tab/>
        </w:r>
        <w:r w:rsidR="00F32513" w:rsidRPr="00A4006C" w:rsidDel="00EB0B39">
          <w:rPr>
            <w:i/>
            <w:noProof/>
            <w:sz w:val="20"/>
            <w:szCs w:val="20"/>
            <w:rPrChange w:id="1291" w:author="Unknown">
              <w:rPr>
                <w:noProof/>
              </w:rPr>
            </w:rPrChange>
          </w:rPr>
          <w:drawing>
            <wp:inline distT="0" distB="0" distL="0" distR="0" wp14:anchorId="493E5E71" wp14:editId="7D954DC3">
              <wp:extent cx="5943600" cy="3352800"/>
              <wp:effectExtent l="0" t="0" r="0" b="0"/>
              <wp:docPr id="8" name="Picture 8" descr="Untitled:Users:Bria:Dropbox (Personal):Projects:KidStroop:Outputs:PaperFigures:Figure4-5_Exp3DisplayLevel:v10-onlyStrict-GlobalCutoffOnly:Exp3_DisplayEffectsOnly_redo-April2017a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Bria:Dropbox (Personal):Projects:KidStroop:Outputs:PaperFigures:Figure4-5_Exp3DisplayLevel:v10-onlyStrict-GlobalCutoffOnly:Exp3_DisplayEffectsOnly_redo-April2017ai-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del>
      <w:del w:id="1292" w:author="Long, Bria Lorelle" w:date="2017-12-19T14:16:00Z">
        <w:r w:rsidR="00F32513" w:rsidDel="005364CD">
          <w:rPr>
            <w:i/>
            <w:sz w:val="20"/>
            <w:szCs w:val="20"/>
          </w:rPr>
          <w:delText>F</w:delText>
        </w:r>
        <w:r w:rsidR="00F32513" w:rsidRPr="00591471" w:rsidDel="005364CD">
          <w:rPr>
            <w:i/>
            <w:sz w:val="20"/>
            <w:szCs w:val="20"/>
          </w:rPr>
          <w:delText xml:space="preserve">igure </w:delText>
        </w:r>
        <w:r w:rsidR="00F32513" w:rsidDel="005364CD">
          <w:rPr>
            <w:i/>
            <w:sz w:val="20"/>
            <w:szCs w:val="20"/>
          </w:rPr>
          <w:delText>5</w:delText>
        </w:r>
        <w:r w:rsidR="00F32513" w:rsidRPr="00591471" w:rsidDel="005364CD">
          <w:rPr>
            <w:i/>
            <w:sz w:val="20"/>
            <w:szCs w:val="20"/>
          </w:rPr>
          <w:delText xml:space="preserve">. </w:delText>
        </w:r>
        <w:r w:rsidR="00F32513" w:rsidDel="005364CD">
          <w:rPr>
            <w:sz w:val="20"/>
            <w:szCs w:val="20"/>
          </w:rPr>
          <w:delText xml:space="preserve"> Size-Stroop di</w:delText>
        </w:r>
        <w:r w:rsidR="00F32513" w:rsidRPr="00CF7B09" w:rsidDel="005364CD">
          <w:rPr>
            <w:sz w:val="20"/>
            <w:szCs w:val="20"/>
          </w:rPr>
          <w:delText xml:space="preserve">splay effects (Incongruent – Congruent RT) are plotted for each pair of objects </w:delText>
        </w:r>
        <w:r w:rsidR="00F32513" w:rsidDel="005364CD">
          <w:rPr>
            <w:sz w:val="20"/>
            <w:szCs w:val="20"/>
          </w:rPr>
          <w:delText xml:space="preserve">for </w:delText>
        </w:r>
        <w:r w:rsidR="00F32513" w:rsidRPr="00CF7B09" w:rsidDel="005364CD">
          <w:rPr>
            <w:sz w:val="20"/>
            <w:szCs w:val="20"/>
          </w:rPr>
          <w:delText>all 4-year-olds in Experiment 1 and 2.</w:delText>
        </w:r>
        <w:r w:rsidR="00F32513" w:rsidDel="005364CD">
          <w:rPr>
            <w:sz w:val="20"/>
            <w:szCs w:val="20"/>
          </w:rPr>
          <w:delText xml:space="preserve">  (A) Displays with objects that were well identified by children (&gt;75% correct) did not generate larger Size-Stroop effects.  Points represent individual Stroop display pairs. (B) 4-year-olds</w:delText>
        </w:r>
        <w:r w:rsidR="00F32513" w:rsidRPr="00CF7B09" w:rsidDel="005364CD">
          <w:rPr>
            <w:sz w:val="20"/>
            <w:szCs w:val="20"/>
          </w:rPr>
          <w:delText xml:space="preserve"> and adults showed the same pattern of </w:delText>
        </w:r>
        <w:r w:rsidR="00F32513" w:rsidDel="005364CD">
          <w:rPr>
            <w:sz w:val="20"/>
            <w:szCs w:val="20"/>
          </w:rPr>
          <w:delText>Size-Stroop effects</w:delText>
        </w:r>
        <w:r w:rsidR="00F32513" w:rsidRPr="00CF7B09" w:rsidDel="005364CD">
          <w:rPr>
            <w:sz w:val="20"/>
            <w:szCs w:val="20"/>
          </w:rPr>
          <w:delText xml:space="preserve"> across individual displays</w:delText>
        </w:r>
        <w:r w:rsidR="00F32513" w:rsidDel="005364CD">
          <w:rPr>
            <w:sz w:val="20"/>
            <w:szCs w:val="20"/>
          </w:rPr>
          <w:delText xml:space="preserve">; individual dots represent Stroop display pairs and are colored by whether the objects in each display pair were poorly identified at the basic-level (grey dots) or well-identified at the basic-level (black dots). </w:delText>
        </w:r>
      </w:del>
    </w:p>
    <w:p w14:paraId="11CEDE54" w14:textId="77777777" w:rsidR="00F32513" w:rsidRDefault="00F32513" w:rsidP="00F32513">
      <w:pPr>
        <w:tabs>
          <w:tab w:val="left" w:pos="630"/>
        </w:tabs>
        <w:spacing w:line="480" w:lineRule="auto"/>
      </w:pPr>
    </w:p>
    <w:p w14:paraId="42D65CD1" w14:textId="51A00432" w:rsidR="009B6B48" w:rsidRDefault="00F32513" w:rsidP="00F32513">
      <w:pPr>
        <w:tabs>
          <w:tab w:val="left" w:pos="630"/>
        </w:tabs>
        <w:spacing w:line="480" w:lineRule="auto"/>
      </w:pPr>
      <w:r>
        <w:tab/>
      </w:r>
      <w:r w:rsidR="009B6B48">
        <w:t xml:space="preserve">However, this strict measure of basic-level identification may not predict Stroop </w:t>
      </w:r>
      <w:del w:id="1293" w:author="Long, Bria Lorelle" w:date="2018-01-17T09:55:00Z">
        <w:r w:rsidR="009B6B48" w:rsidDel="000768A3">
          <w:delText>display effects</w:delText>
        </w:r>
      </w:del>
      <w:ins w:id="1294" w:author="Long, Bria Lorelle" w:date="2018-01-17T09:55:00Z">
        <w:r w:rsidR="000768A3">
          <w:t>item effects</w:t>
        </w:r>
      </w:ins>
      <w:r w:rsidR="009B6B48">
        <w:t xml:space="preserve"> because it underestimates children’s ability to identify these objects.   </w:t>
      </w:r>
      <w:r w:rsidR="009B6B48" w:rsidRPr="00D33094">
        <w:t xml:space="preserve">If </w:t>
      </w:r>
      <w:r w:rsidR="009B6B48">
        <w:t>4-year-olds’ activation</w:t>
      </w:r>
      <w:r w:rsidR="009B6B48" w:rsidRPr="00D33094">
        <w:t xml:space="preserve"> </w:t>
      </w:r>
      <w:r w:rsidR="009B6B48">
        <w:t xml:space="preserve">of </w:t>
      </w:r>
      <w:r w:rsidR="009B6B48" w:rsidRPr="00D33094">
        <w:t xml:space="preserve">real-world size information </w:t>
      </w:r>
      <w:r w:rsidR="009B6B48">
        <w:t>derives from</w:t>
      </w:r>
      <w:r w:rsidR="009B6B48" w:rsidRPr="00D33094">
        <w:t xml:space="preserve"> </w:t>
      </w:r>
      <w:r w:rsidR="009B6B48">
        <w:t xml:space="preserve">basic-level identification, </w:t>
      </w:r>
    </w:p>
    <w:p w14:paraId="34B3846F" w14:textId="77777777" w:rsidR="009B6B48" w:rsidRDefault="009B6B48" w:rsidP="009B6B48">
      <w:pPr>
        <w:tabs>
          <w:tab w:val="left" w:pos="720"/>
        </w:tabs>
        <w:spacing w:line="480" w:lineRule="auto"/>
        <w:rPr>
          <w:b/>
          <w:i/>
        </w:rPr>
      </w:pPr>
      <w:r>
        <w:t xml:space="preserve">then the mistaken categorizations that are still consistent with the objects’ actual real-world sizes might contribute </w:t>
      </w:r>
      <w:r w:rsidRPr="00D33094">
        <w:t>to a Size-Stroop</w:t>
      </w:r>
      <w:r>
        <w:t xml:space="preserve"> effect, </w:t>
      </w:r>
      <w:r w:rsidRPr="00D33094">
        <w:t>just as correct</w:t>
      </w:r>
      <w:r>
        <w:t xml:space="preserve"> </w:t>
      </w:r>
      <w:r w:rsidRPr="00D33094">
        <w:t>identification would.</w:t>
      </w:r>
      <w:r>
        <w:t xml:space="preserve"> </w:t>
      </w:r>
    </w:p>
    <w:p w14:paraId="1FE37E1E" w14:textId="65851AEC" w:rsidR="009B6B48" w:rsidRPr="00A4006C" w:rsidRDefault="009B6B48" w:rsidP="00F32513">
      <w:pPr>
        <w:spacing w:line="480" w:lineRule="auto"/>
        <w:rPr>
          <w:i/>
          <w:sz w:val="20"/>
          <w:szCs w:val="20"/>
        </w:rPr>
      </w:pPr>
      <w:r>
        <w:t xml:space="preserve">We then examined if Size-Stroop effects were </w:t>
      </w:r>
      <w:del w:id="1295" w:author="Long, Bria Lorelle" w:date="2018-01-17T09:56:00Z">
        <w:r w:rsidDel="000768A3">
          <w:delText xml:space="preserve">larger </w:delText>
        </w:r>
      </w:del>
      <w:ins w:id="1296" w:author="Long, Bria Lorelle" w:date="2018-01-17T09:56:00Z">
        <w:r w:rsidR="000768A3">
          <w:t xml:space="preserve">stronger </w:t>
        </w:r>
      </w:ins>
      <w:r>
        <w:t xml:space="preserve">when children could reliably identify any object within the correct size category. As before, we found that pairs of </w:t>
      </w:r>
      <w:del w:id="1297" w:author="Long, Bria Lorelle" w:date="2018-02-07T16:16:00Z">
        <w:r w:rsidDel="00BC4309">
          <w:delText xml:space="preserve">displays with </w:delText>
        </w:r>
      </w:del>
      <w:r>
        <w:t xml:space="preserve">objects whose sizes were </w:t>
      </w:r>
      <w:del w:id="1298" w:author="Long, Bria Lorelle" w:date="2018-01-17T09:56:00Z">
        <w:r w:rsidDel="000768A3">
          <w:delText xml:space="preserve">well vs. </w:delText>
        </w:r>
      </w:del>
      <w:r w:rsidRPr="00A4006C">
        <w:t>poorly</w:t>
      </w:r>
      <w:r>
        <w:t xml:space="preserve"> identified generated </w:t>
      </w:r>
      <w:r w:rsidRPr="00F1439C">
        <w:t xml:space="preserve">equivalent </w:t>
      </w:r>
      <w:r>
        <w:t xml:space="preserve">Size-Stroop effects than pairs </w:t>
      </w:r>
      <w:del w:id="1299" w:author="Long, Bria Lorelle" w:date="2018-02-07T16:16:00Z">
        <w:r w:rsidDel="00BC4309">
          <w:delText xml:space="preserve">of displays </w:delText>
        </w:r>
      </w:del>
      <w:r>
        <w:t>with objects whose sizes were well</w:t>
      </w:r>
      <w:ins w:id="1300" w:author="Long, Bria Lorelle" w:date="2018-01-17T09:56:00Z">
        <w:r w:rsidR="000768A3">
          <w:t xml:space="preserve"> </w:t>
        </w:r>
      </w:ins>
      <w:del w:id="1301" w:author="Long, Bria Lorelle" w:date="2018-01-17T09:56:00Z">
        <w:r w:rsidDel="000768A3">
          <w:delText>-</w:delText>
        </w:r>
      </w:del>
      <w:r>
        <w:t>identified (</w:t>
      </w:r>
      <w:r>
        <w:rPr>
          <w:i/>
        </w:rPr>
        <w:t>t</w:t>
      </w:r>
      <w:r w:rsidRPr="00A45B77">
        <w:t>(18)=-</w:t>
      </w:r>
      <w:r>
        <w:t>1.72</w:t>
      </w:r>
      <w:r w:rsidRPr="00A45B77">
        <w:t xml:space="preserve">, </w:t>
      </w:r>
      <w:r w:rsidRPr="00ED2FE3">
        <w:rPr>
          <w:i/>
        </w:rPr>
        <w:t>p</w:t>
      </w:r>
      <w:r>
        <w:rPr>
          <w:i/>
        </w:rPr>
        <w:t xml:space="preserve"> </w:t>
      </w:r>
      <w:r w:rsidRPr="00A45B77">
        <w:t>=</w:t>
      </w:r>
      <w:r>
        <w:t xml:space="preserve"> </w:t>
      </w:r>
      <w:r w:rsidRPr="00A45B77">
        <w:t>0.</w:t>
      </w:r>
      <w:r>
        <w:t xml:space="preserve">103). </w:t>
      </w:r>
    </w:p>
    <w:p w14:paraId="756A0482" w14:textId="69C7D73B" w:rsidR="009B6B48" w:rsidRPr="00C81D43" w:rsidDel="00017F97" w:rsidRDefault="009B6B48" w:rsidP="009B6B48">
      <w:pPr>
        <w:tabs>
          <w:tab w:val="left" w:pos="720"/>
        </w:tabs>
        <w:spacing w:line="480" w:lineRule="auto"/>
        <w:rPr>
          <w:del w:id="1302" w:author="Susan Carey" w:date="2017-12-17T11:56:00Z"/>
        </w:rPr>
      </w:pPr>
      <w:r>
        <w:rPr>
          <w:b/>
          <w:i/>
        </w:rPr>
        <w:tab/>
      </w:r>
      <w:r>
        <w:t xml:space="preserve">Taken together, these </w:t>
      </w:r>
      <w:ins w:id="1303" w:author="Susan Carey" w:date="2017-12-17T11:56:00Z">
        <w:r w:rsidR="00017F97">
          <w:t xml:space="preserve">two analyses </w:t>
        </w:r>
      </w:ins>
      <w:del w:id="1304" w:author="Susan Carey" w:date="2017-12-17T11:56:00Z">
        <w:r w:rsidDel="00017F97">
          <w:delText xml:space="preserve">results </w:delText>
        </w:r>
      </w:del>
      <w:r>
        <w:t xml:space="preserve">suggest that adults and children show remarkable consistency in the pairs of big and small objects that generate Size-Stroop </w:t>
      </w:r>
      <w:del w:id="1305" w:author="Long, Bria Lorelle" w:date="2018-01-17T09:56:00Z">
        <w:r w:rsidDel="000768A3">
          <w:delText>displays</w:delText>
        </w:r>
      </w:del>
      <w:ins w:id="1306" w:author="Long, Bria Lorelle" w:date="2018-01-17T09:56:00Z">
        <w:r w:rsidR="000768A3">
          <w:t>effects</w:t>
        </w:r>
      </w:ins>
      <w:r>
        <w:t xml:space="preserve">, and </w:t>
      </w:r>
      <w:del w:id="1307" w:author="mariko.moher@williams.edu" w:date="2018-01-24T12:55:00Z">
        <w:r w:rsidDel="00940446">
          <w:delText xml:space="preserve">suggest </w:delText>
        </w:r>
      </w:del>
      <w:r>
        <w:t>that explicit recognition of these objects is not a major mediating factor in the Size-Stroop effect</w:t>
      </w:r>
      <w:ins w:id="1308" w:author="Susan Carey" w:date="2017-12-17T11:56:00Z">
        <w:r w:rsidR="00017F97">
          <w:t xml:space="preserve"> for children, </w:t>
        </w:r>
        <w:del w:id="1309" w:author="Long, Bria Lorelle" w:date="2018-01-17T09:56:00Z">
          <w:r w:rsidR="00017F97" w:rsidDel="000768A3">
            <w:delText xml:space="preserve">just </w:delText>
          </w:r>
        </w:del>
        <w:r w:rsidR="00017F97">
          <w:t>as is the case for adults (</w:t>
        </w:r>
        <w:del w:id="1310" w:author="Long, Bria Lorelle" w:date="2017-12-19T14:53:00Z">
          <w:r w:rsidR="00017F97" w:rsidDel="003B1291">
            <w:delText>ref to lego study, Long et al)</w:delText>
          </w:r>
        </w:del>
      </w:ins>
      <w:del w:id="1311" w:author="Long, Bria Lorelle" w:date="2017-12-19T14:53:00Z">
        <w:r w:rsidDel="003B1291">
          <w:delText>.</w:delText>
        </w:r>
      </w:del>
      <w:ins w:id="1312" w:author="Long, Bria Lorelle" w:date="2017-12-19T14:53:00Z">
        <w:r w:rsidR="003B1291">
          <w:t>Konkle &amp; Oliva, 2012a; Long &amp; Konkle, 2017).</w:t>
        </w:r>
      </w:ins>
      <w:r>
        <w:t xml:space="preserve"> </w:t>
      </w:r>
      <w:ins w:id="1313" w:author="Susan Carey" w:date="2017-12-17T11:59:00Z">
        <w:r w:rsidR="00017F97">
          <w:t xml:space="preserve">  </w:t>
        </w:r>
      </w:ins>
      <w:ins w:id="1314" w:author="Long, Bria Lorelle" w:date="2018-01-17T09:57:00Z">
        <w:r w:rsidR="000768A3">
          <w:t xml:space="preserve">Taken with the recent </w:t>
        </w:r>
      </w:ins>
      <w:ins w:id="1315" w:author="Susan Carey" w:date="2017-12-17T11:59:00Z">
        <w:del w:id="1316" w:author="Long, Bria Lorelle" w:date="2018-01-17T09:57:00Z">
          <w:r w:rsidR="00017F97" w:rsidDel="000768A3">
            <w:delText xml:space="preserve">These results converge with </w:delText>
          </w:r>
        </w:del>
        <w:del w:id="1317" w:author="Long, Bria Lorelle" w:date="2018-01-17T09:56:00Z">
          <w:r w:rsidR="00017F97" w:rsidDel="000768A3">
            <w:delText>the findings of the visual search paradigm</w:delText>
          </w:r>
        </w:del>
      </w:ins>
      <w:ins w:id="1318" w:author="Long, Bria Lorelle" w:date="2018-01-17T09:56:00Z">
        <w:r w:rsidR="000768A3">
          <w:t>visual search</w:t>
        </w:r>
      </w:ins>
      <w:ins w:id="1319" w:author="Long, Bria Lorelle" w:date="2018-01-17T09:57:00Z">
        <w:r w:rsidR="000768A3">
          <w:t xml:space="preserve"> findings in preschoolers</w:t>
        </w:r>
      </w:ins>
      <w:ins w:id="1320" w:author="Susan Carey" w:date="2017-12-17T11:59:00Z">
        <w:r w:rsidR="00017F97">
          <w:t xml:space="preserve"> (Long et al</w:t>
        </w:r>
      </w:ins>
      <w:ins w:id="1321" w:author="Long, Bria Lorelle" w:date="2017-12-19T14:53:00Z">
        <w:r w:rsidR="003B1291">
          <w:t>, under review</w:t>
        </w:r>
      </w:ins>
      <w:ins w:id="1322" w:author="Susan Carey" w:date="2017-12-17T11:59:00Z">
        <w:del w:id="1323" w:author="Long, Bria Lorelle" w:date="2017-12-19T14:53:00Z">
          <w:r w:rsidR="00017F97" w:rsidDel="003B1291">
            <w:delText>. under review</w:delText>
          </w:r>
        </w:del>
        <w:r w:rsidR="00017F97">
          <w:t>)</w:t>
        </w:r>
        <w:del w:id="1324" w:author="Long, Bria Lorelle" w:date="2018-01-17T09:57:00Z">
          <w:r w:rsidR="00017F97" w:rsidDel="000768A3">
            <w:delText xml:space="preserve"> </w:delText>
          </w:r>
        </w:del>
        <w:del w:id="1325" w:author="Long, Bria Lorelle" w:date="2018-01-17T09:56:00Z">
          <w:r w:rsidR="00017F97" w:rsidDel="000768A3">
            <w:delText>in</w:delText>
          </w:r>
        </w:del>
      </w:ins>
      <w:ins w:id="1326" w:author="Long, Bria Lorelle" w:date="2018-01-17T09:57:00Z">
        <w:r w:rsidR="000768A3">
          <w:t xml:space="preserve">, these results thus support the hypothesis that preschoolers </w:t>
        </w:r>
      </w:ins>
      <w:ins w:id="1327" w:author="Susan Carey" w:date="2017-12-17T11:59:00Z">
        <w:del w:id="1328" w:author="Long, Bria Lorelle" w:date="2018-01-17T09:56:00Z">
          <w:r w:rsidR="00017F97" w:rsidDel="000768A3">
            <w:delText xml:space="preserve"> </w:delText>
          </w:r>
        </w:del>
        <w:del w:id="1329" w:author="Long, Bria Lorelle" w:date="2018-01-17T09:57:00Z">
          <w:r w:rsidR="00017F97" w:rsidDel="000768A3">
            <w:delText xml:space="preserve">suggesting that children, like adults, </w:delText>
          </w:r>
        </w:del>
        <w:r w:rsidR="00017F97">
          <w:t xml:space="preserve">have abstracted </w:t>
        </w:r>
      </w:ins>
      <w:ins w:id="1330" w:author="Long, Bria Lorelle" w:date="2018-01-17T09:57:00Z">
        <w:r w:rsidR="000768A3">
          <w:t xml:space="preserve">the </w:t>
        </w:r>
      </w:ins>
      <w:ins w:id="1331" w:author="Susan Carey" w:date="2017-12-17T11:59:00Z">
        <w:r w:rsidR="00017F97">
          <w:t xml:space="preserve">mid-level perceptual features that distinguish </w:t>
        </w:r>
        <w:del w:id="1332" w:author="Long, Bria Lorelle" w:date="2018-01-17T09:57:00Z">
          <w:r w:rsidR="00017F97" w:rsidDel="000768A3">
            <w:delText>large</w:delText>
          </w:r>
        </w:del>
      </w:ins>
      <w:ins w:id="1333" w:author="Long, Bria Lorelle" w:date="2018-01-17T09:57:00Z">
        <w:r w:rsidR="000768A3">
          <w:t>big</w:t>
        </w:r>
      </w:ins>
      <w:ins w:id="1334" w:author="Susan Carey" w:date="2017-12-17T11:59:00Z">
        <w:r w:rsidR="00017F97">
          <w:t xml:space="preserve"> </w:t>
        </w:r>
        <w:del w:id="1335" w:author="Long, Bria Lorelle" w:date="2018-01-17T09:58:00Z">
          <w:r w:rsidR="00017F97" w:rsidDel="000768A3">
            <w:delText xml:space="preserve">objects </w:delText>
          </w:r>
        </w:del>
        <w:r w:rsidR="00017F97">
          <w:t xml:space="preserve">from small objects, as classes, and </w:t>
        </w:r>
      </w:ins>
      <w:ins w:id="1336" w:author="Long, Bria Lorelle" w:date="2018-01-17T09:58:00Z">
        <w:r w:rsidR="000768A3">
          <w:t xml:space="preserve">that preschoolers </w:t>
        </w:r>
      </w:ins>
      <w:ins w:id="1337" w:author="Susan Carey" w:date="2017-12-17T11:59:00Z">
        <w:r w:rsidR="00017F97">
          <w:t xml:space="preserve">automatically use these features to </w:t>
        </w:r>
      </w:ins>
      <w:ins w:id="1338" w:author="Susan Carey" w:date="2017-12-17T12:00:00Z">
        <w:del w:id="1339" w:author="Long, Bria Lorelle" w:date="2018-01-17T09:58:00Z">
          <w:r w:rsidR="003F12C8" w:rsidDel="000768A3">
            <w:delText>specify</w:delText>
          </w:r>
        </w:del>
      </w:ins>
      <w:ins w:id="1340" w:author="Long, Bria Lorelle" w:date="2018-01-17T09:58:00Z">
        <w:r w:rsidR="000768A3">
          <w:t>compute the</w:t>
        </w:r>
      </w:ins>
      <w:ins w:id="1341" w:author="Susan Carey" w:date="2017-12-17T12:00:00Z">
        <w:r w:rsidR="003F12C8">
          <w:t xml:space="preserve"> real-world size of </w:t>
        </w:r>
        <w:del w:id="1342" w:author="Long, Bria Lorelle" w:date="2017-12-19T14:53:00Z">
          <w:r w:rsidR="003F12C8" w:rsidDel="003B1291">
            <w:delText>perceived</w:delText>
          </w:r>
        </w:del>
      </w:ins>
      <w:ins w:id="1343" w:author="Long, Bria Lorelle" w:date="2017-12-19T14:53:00Z">
        <w:r w:rsidR="003B1291">
          <w:t>pictured</w:t>
        </w:r>
      </w:ins>
      <w:ins w:id="1344" w:author="Susan Carey" w:date="2017-12-17T12:00:00Z">
        <w:r w:rsidR="003F12C8">
          <w:t xml:space="preserve"> objects.</w:t>
        </w:r>
      </w:ins>
      <w:del w:id="1345" w:author="Susan Carey" w:date="2017-12-17T11:56:00Z">
        <w:r w:rsidDel="00017F97">
          <w:delText>We discuss possible shared mechanisms of the Size Stroop effect below.</w:delText>
        </w:r>
      </w:del>
    </w:p>
    <w:p w14:paraId="53EA8899" w14:textId="1398ACC1" w:rsidR="00044AFF" w:rsidRPr="00C81D43" w:rsidRDefault="00044AFF" w:rsidP="00746923">
      <w:pPr>
        <w:tabs>
          <w:tab w:val="left" w:pos="720"/>
        </w:tabs>
        <w:spacing w:line="480" w:lineRule="auto"/>
      </w:pPr>
    </w:p>
    <w:p w14:paraId="47432CE8" w14:textId="76A7A079" w:rsidR="00E72C72" w:rsidRDefault="00620184" w:rsidP="00274B84">
      <w:pPr>
        <w:spacing w:line="480" w:lineRule="auto"/>
        <w:jc w:val="center"/>
        <w:outlineLvl w:val="0"/>
        <w:rPr>
          <w:ins w:id="1346" w:author="Susan Carey" w:date="2017-12-17T12:01:00Z"/>
          <w:b/>
        </w:rPr>
      </w:pPr>
      <w:r w:rsidRPr="001A7222">
        <w:rPr>
          <w:b/>
        </w:rPr>
        <w:t xml:space="preserve">General </w:t>
      </w:r>
      <w:r w:rsidR="003F3071">
        <w:rPr>
          <w:b/>
        </w:rPr>
        <w:t>Discussion</w:t>
      </w:r>
      <w:r w:rsidR="00823B5D">
        <w:rPr>
          <w:b/>
        </w:rPr>
        <w:t xml:space="preserve">  </w:t>
      </w:r>
    </w:p>
    <w:p w14:paraId="2BD7A2F5" w14:textId="468EE436" w:rsidR="003F12C8" w:rsidDel="00A25FD6" w:rsidRDefault="003F12C8" w:rsidP="00E55DBC">
      <w:pPr>
        <w:spacing w:line="480" w:lineRule="auto"/>
        <w:jc w:val="center"/>
        <w:rPr>
          <w:del w:id="1347" w:author="Long, Bria Lorelle" w:date="2017-12-18T16:04:00Z"/>
        </w:rPr>
      </w:pPr>
      <w:ins w:id="1348" w:author="Susan Carey" w:date="2017-12-17T12:01:00Z">
        <w:del w:id="1349" w:author="Long, Bria Lorelle" w:date="2017-12-18T16:04:00Z">
          <w:r w:rsidDel="00A25FD6">
            <w:rPr>
              <w:b/>
            </w:rPr>
            <w:delText>I think some of the immediately following should be incorporated into the conclusions of Experiment 3 and greatly streamlined.  It</w:delText>
          </w:r>
        </w:del>
      </w:ins>
      <w:ins w:id="1350" w:author="Susan Carey" w:date="2017-12-17T12:02:00Z">
        <w:del w:id="1351" w:author="Long, Bria Lorelle" w:date="2017-12-18T16:04:00Z">
          <w:r w:rsidDel="00A25FD6">
            <w:rPr>
              <w:b/>
            </w:rPr>
            <w:delText>’s repetitive with the set up and development of the new intro and Experiment 3.</w:delText>
          </w:r>
        </w:del>
      </w:ins>
    </w:p>
    <w:p w14:paraId="4EECFD76" w14:textId="714FA8F3" w:rsidR="0051443F" w:rsidDel="003F12C8" w:rsidRDefault="00E11FA2">
      <w:pPr>
        <w:spacing w:line="480" w:lineRule="auto"/>
        <w:ind w:firstLine="720"/>
        <w:rPr>
          <w:ins w:id="1352" w:author="Long, Bria Lorelle" w:date="2017-12-01T11:47:00Z"/>
          <w:del w:id="1353" w:author="Susan Carey" w:date="2017-12-17T12:01:00Z"/>
        </w:rPr>
      </w:pPr>
      <w:r>
        <w:t>Across two experiments, we found that</w:t>
      </w:r>
      <w:r w:rsidR="00BC3707">
        <w:t xml:space="preserve"> </w:t>
      </w:r>
      <w:r w:rsidR="00587ED0">
        <w:t>preschoolers</w:t>
      </w:r>
      <w:r w:rsidR="003F3071">
        <w:t xml:space="preserve"> were impaired at making visual size judgments about </w:t>
      </w:r>
      <w:ins w:id="1354" w:author="Susan Carey" w:date="2017-12-17T11:57:00Z">
        <w:r w:rsidR="00017F97">
          <w:t>picture</w:t>
        </w:r>
      </w:ins>
      <w:ins w:id="1355" w:author="Long, Bria Lorelle" w:date="2018-01-17T09:59:00Z">
        <w:r w:rsidR="007E30E6">
          <w:t>d</w:t>
        </w:r>
      </w:ins>
      <w:ins w:id="1356" w:author="Susan Carey" w:date="2017-12-17T11:57:00Z">
        <w:del w:id="1357" w:author="Long, Bria Lorelle" w:date="2018-01-17T09:59:00Z">
          <w:r w:rsidR="00017F97" w:rsidDel="007E30E6">
            <w:delText>s of</w:delText>
          </w:r>
        </w:del>
      </w:ins>
      <w:del w:id="1358" w:author="Susan Carey" w:date="2017-12-17T11:57:00Z">
        <w:r w:rsidR="003F3071" w:rsidDel="00017F97">
          <w:delText>depicted</w:delText>
        </w:r>
      </w:del>
      <w:r w:rsidR="003F3071">
        <w:t xml:space="preserve"> objects when </w:t>
      </w:r>
      <w:del w:id="1359" w:author="Long, Bria Lorelle" w:date="2018-01-17T09:59:00Z">
        <w:r w:rsidR="003F3071" w:rsidDel="007E30E6">
          <w:delText xml:space="preserve">their </w:delText>
        </w:r>
      </w:del>
      <w:ins w:id="1360" w:author="Long, Bria Lorelle" w:date="2018-01-17T09:59:00Z">
        <w:r w:rsidR="007E30E6">
          <w:t xml:space="preserve">the </w:t>
        </w:r>
      </w:ins>
      <w:r w:rsidR="003F3071">
        <w:t xml:space="preserve">relative </w:t>
      </w:r>
      <w:ins w:id="1361" w:author="Susan Carey" w:date="2017-12-17T11:57:00Z">
        <w:del w:id="1362" w:author="Long, Bria Lorelle" w:date="2018-01-17T09:59:00Z">
          <w:r w:rsidR="00017F97" w:rsidDel="007E30E6">
            <w:delText>im</w:delText>
          </w:r>
        </w:del>
      </w:ins>
      <w:ins w:id="1363" w:author="Susan Carey" w:date="2017-12-17T11:58:00Z">
        <w:del w:id="1364" w:author="Long, Bria Lorelle" w:date="2018-01-17T09:59:00Z">
          <w:r w:rsidR="00017F97" w:rsidDel="007E30E6">
            <w:delText xml:space="preserve">age </w:delText>
          </w:r>
        </w:del>
      </w:ins>
      <w:del w:id="1365" w:author="Susan Carey" w:date="2017-12-17T11:57:00Z">
        <w:r w:rsidR="003F3071" w:rsidDel="00017F97">
          <w:delText>visual</w:delText>
        </w:r>
      </w:del>
      <w:del w:id="1366" w:author="Susan Carey" w:date="2017-12-17T11:58:00Z">
        <w:r w:rsidR="003F3071" w:rsidDel="00017F97">
          <w:delText xml:space="preserve"> </w:delText>
        </w:r>
      </w:del>
      <w:r w:rsidR="003F3071">
        <w:t xml:space="preserve">sizes </w:t>
      </w:r>
      <w:del w:id="1367" w:author="Long, Bria Lorelle" w:date="2018-01-17T09:59:00Z">
        <w:r w:rsidR="003F3071" w:rsidDel="007E30E6">
          <w:delText xml:space="preserve">were </w:delText>
        </w:r>
      </w:del>
      <w:ins w:id="1368" w:author="Long, Bria Lorelle" w:date="2018-01-17T09:59:00Z">
        <w:r w:rsidR="007E30E6">
          <w:t xml:space="preserve">of the images was </w:t>
        </w:r>
      </w:ins>
      <w:r w:rsidR="00545D27">
        <w:t xml:space="preserve">incongruent </w:t>
      </w:r>
      <w:r w:rsidR="003F3071">
        <w:t xml:space="preserve">with </w:t>
      </w:r>
      <w:ins w:id="1369" w:author="Long, Bria Lorelle" w:date="2018-01-17T09:59:00Z">
        <w:r w:rsidR="007E30E6">
          <w:t>their</w:t>
        </w:r>
      </w:ins>
      <w:del w:id="1370" w:author="Long, Bria Lorelle" w:date="2018-01-17T09:59:00Z">
        <w:r w:rsidR="003F3071" w:rsidDel="007E30E6">
          <w:delText>the</w:delText>
        </w:r>
      </w:del>
      <w:ins w:id="1371" w:author="Susan Carey" w:date="2017-12-17T11:58:00Z">
        <w:del w:id="1372" w:author="Long, Bria Lorelle" w:date="2018-01-17T09:59:00Z">
          <w:r w:rsidR="00017F97" w:rsidDel="007E30E6">
            <w:delText xml:space="preserve"> pictured objects’</w:delText>
          </w:r>
        </w:del>
      </w:ins>
      <w:del w:id="1373" w:author="Long, Bria Lorelle" w:date="2018-01-17T09:59:00Z">
        <w:r w:rsidR="003F3071" w:rsidDel="007E30E6">
          <w:delText>ir</w:delText>
        </w:r>
      </w:del>
      <w:r w:rsidR="003F3071">
        <w:t xml:space="preserve"> </w:t>
      </w:r>
      <w:r w:rsidR="00594D38">
        <w:t>relative</w:t>
      </w:r>
      <w:ins w:id="1374" w:author="Long, Bria Lorelle" w:date="2018-01-17T09:59:00Z">
        <w:r w:rsidR="007E30E6" w:rsidRPr="007E30E6">
          <w:t xml:space="preserve"> </w:t>
        </w:r>
        <w:r w:rsidR="007E30E6">
          <w:t>sizes in the</w:t>
        </w:r>
      </w:ins>
      <w:r w:rsidR="00594D38">
        <w:t xml:space="preserve"> </w:t>
      </w:r>
      <w:ins w:id="1375" w:author="Susan Carey" w:date="2017-12-17T11:58:00Z">
        <w:r w:rsidR="00017F97">
          <w:t>real-world</w:t>
        </w:r>
        <w:del w:id="1376" w:author="Long, Bria Lorelle" w:date="2018-01-17T09:59:00Z">
          <w:r w:rsidR="00017F97" w:rsidDel="007E30E6">
            <w:delText xml:space="preserve"> </w:delText>
          </w:r>
        </w:del>
      </w:ins>
      <w:del w:id="1377" w:author="Long, Bria Lorelle" w:date="2018-01-17T09:59:00Z">
        <w:r w:rsidR="003F3071" w:rsidDel="007E30E6">
          <w:delText>sizes</w:delText>
        </w:r>
      </w:del>
      <w:ins w:id="1378" w:author="Susan Carey" w:date="2017-12-17T11:58:00Z">
        <w:r w:rsidR="00017F97">
          <w:t>.</w:t>
        </w:r>
      </w:ins>
      <w:del w:id="1379" w:author="Susan Carey" w:date="2017-12-17T11:58:00Z">
        <w:r w:rsidR="003F3071" w:rsidDel="00017F97">
          <w:delText xml:space="preserve"> in the </w:delText>
        </w:r>
        <w:r w:rsidR="00A200C9" w:rsidDel="00017F97">
          <w:delText>real world</w:delText>
        </w:r>
      </w:del>
      <w:del w:id="1380" w:author="Long, Bria Lorelle" w:date="2018-01-17T09:59:00Z">
        <w:r w:rsidR="003F3071" w:rsidDel="007E30E6">
          <w:delText>.</w:delText>
        </w:r>
      </w:del>
      <w:r w:rsidR="0027721E">
        <w:t xml:space="preserve"> </w:t>
      </w:r>
      <w:r w:rsidR="00414934">
        <w:t xml:space="preserve"> </w:t>
      </w:r>
      <w:r w:rsidR="00587ED0">
        <w:t>This effect was evident in preschoolers’ error patterns and reaction times:  3-</w:t>
      </w:r>
      <w:del w:id="1381" w:author="Long, Bria Lorelle" w:date="2018-01-17T10:00:00Z">
        <w:r w:rsidR="00587ED0" w:rsidDel="007E30E6">
          <w:delText>year-olds</w:delText>
        </w:r>
      </w:del>
      <w:r w:rsidR="00587ED0">
        <w:t xml:space="preserve"> </w:t>
      </w:r>
      <w:r w:rsidR="00A200C9">
        <w:t xml:space="preserve">and </w:t>
      </w:r>
      <w:r w:rsidR="00587ED0">
        <w:t xml:space="preserve">4-year-olds made more errors on incongruent displays, and four-year-olds also took longer to </w:t>
      </w:r>
      <w:r w:rsidR="00A200C9">
        <w:t>make visual size judgments on incongruent displays</w:t>
      </w:r>
      <w:del w:id="1382" w:author="Long, Bria Lorelle" w:date="2018-01-07T11:48:00Z">
        <w:r w:rsidR="00587ED0" w:rsidDel="00FE4285">
          <w:delText>.</w:delText>
        </w:r>
      </w:del>
      <w:del w:id="1383" w:author="Long, Bria Lorelle" w:date="2017-12-01T11:49:00Z">
        <w:r w:rsidR="00587ED0" w:rsidDel="0051443F">
          <w:delText xml:space="preserve"> </w:delText>
        </w:r>
        <w:r w:rsidR="002E0780" w:rsidDel="0051443F">
          <w:delText>These results suggest that</w:delText>
        </w:r>
        <w:r w:rsidR="00142DD8" w:rsidDel="0051443F">
          <w:delText xml:space="preserve"> even though real-world size was task-irrelevant, it was automatically activated and interfered with </w:delText>
        </w:r>
        <w:r w:rsidR="001510E6" w:rsidDel="0051443F">
          <w:delText>preschoolers’</w:delText>
        </w:r>
        <w:r w:rsidR="00142DD8" w:rsidDel="0051443F">
          <w:delText xml:space="preserve"> ability to make visual size </w:delText>
        </w:r>
        <w:r w:rsidR="00190EAD" w:rsidDel="0051443F">
          <w:delText>judgments</w:delText>
        </w:r>
      </w:del>
      <w:r w:rsidR="00142DD8">
        <w:t>.</w:t>
      </w:r>
      <w:r w:rsidR="00792F4B">
        <w:t xml:space="preserve"> </w:t>
      </w:r>
      <w:ins w:id="1384" w:author="Long, Bria Lorelle" w:date="2017-12-01T11:48:00Z">
        <w:r w:rsidR="0051443F">
          <w:t xml:space="preserve">In Experiment 3, we </w:t>
        </w:r>
      </w:ins>
      <w:ins w:id="1385" w:author="Long, Bria Lorelle" w:date="2017-12-01T11:50:00Z">
        <w:r w:rsidR="0051443F">
          <w:t xml:space="preserve">found that </w:t>
        </w:r>
      </w:ins>
      <w:ins w:id="1386" w:author="Long, Bria Lorelle" w:date="2017-12-01T11:48:00Z">
        <w:r w:rsidR="0051443F">
          <w:t xml:space="preserve">the same pairs of big and small objects </w:t>
        </w:r>
      </w:ins>
      <w:ins w:id="1387" w:author="Long, Bria Lorelle" w:date="2018-01-17T10:00:00Z">
        <w:r w:rsidR="007E30E6">
          <w:t>generated stronger</w:t>
        </w:r>
      </w:ins>
      <w:ins w:id="1388" w:author="Long, Bria Lorelle" w:date="2017-12-01T11:48:00Z">
        <w:r w:rsidR="0051443F">
          <w:t xml:space="preserve"> Size-Stroop </w:t>
        </w:r>
      </w:ins>
      <w:ins w:id="1389" w:author="Long, Bria Lorelle" w:date="2018-01-17T10:00:00Z">
        <w:r w:rsidR="007E30E6">
          <w:t xml:space="preserve">effects </w:t>
        </w:r>
      </w:ins>
      <w:ins w:id="1390" w:author="Long, Bria Lorelle" w:date="2017-12-01T11:48:00Z">
        <w:r w:rsidR="0051443F">
          <w:t>in children and adults</w:t>
        </w:r>
      </w:ins>
      <w:ins w:id="1391" w:author="Long, Bria Lorelle" w:date="2017-12-01T11:49:00Z">
        <w:r w:rsidR="0051443F">
          <w:t xml:space="preserve">, regardless of how well children could </w:t>
        </w:r>
      </w:ins>
      <w:ins w:id="1392" w:author="Long, Bria Lorelle" w:date="2018-01-17T10:00:00Z">
        <w:r w:rsidR="007E30E6">
          <w:t>identify</w:t>
        </w:r>
      </w:ins>
      <w:ins w:id="1393" w:author="Long, Bria Lorelle" w:date="2017-12-01T11:49:00Z">
        <w:r w:rsidR="0051443F">
          <w:t xml:space="preserve"> these </w:t>
        </w:r>
      </w:ins>
      <w:ins w:id="1394" w:author="Long, Bria Lorelle" w:date="2017-12-01T11:51:00Z">
        <w:r w:rsidR="0051443F">
          <w:t>depicted objects</w:t>
        </w:r>
      </w:ins>
      <w:ins w:id="1395" w:author="Long, Bria Lorelle" w:date="2017-12-01T11:49:00Z">
        <w:r w:rsidR="0051443F">
          <w:t>.</w:t>
        </w:r>
      </w:ins>
      <w:ins w:id="1396" w:author="Long, Bria Lorelle" w:date="2018-01-17T10:00:00Z">
        <w:r w:rsidR="007E30E6">
          <w:t xml:space="preserve"> </w:t>
        </w:r>
      </w:ins>
      <w:ins w:id="1397" w:author="Long, Bria Lorelle" w:date="2017-12-01T11:49:00Z">
        <w:r w:rsidR="0051443F">
          <w:t>Thus, these results suggest preschoolers automatically activate real-world size information when they see pictured objects</w:t>
        </w:r>
      </w:ins>
      <w:ins w:id="1398" w:author="Long, Bria Lorelle" w:date="2017-12-01T11:50:00Z">
        <w:r w:rsidR="0051443F">
          <w:t>:</w:t>
        </w:r>
      </w:ins>
      <w:ins w:id="1399" w:author="Long, Bria Lorelle" w:date="2017-12-01T11:49:00Z">
        <w:r w:rsidR="0051443F">
          <w:t xml:space="preserve">  </w:t>
        </w:r>
      </w:ins>
      <w:ins w:id="1400" w:author="Long, Bria Lorelle" w:date="2017-12-01T11:50:00Z">
        <w:r w:rsidR="0051443F">
          <w:t>E</w:t>
        </w:r>
      </w:ins>
      <w:ins w:id="1401" w:author="Long, Bria Lorelle" w:date="2017-12-01T11:49:00Z">
        <w:r w:rsidR="0051443F">
          <w:t>ven though real-world size was task-irrelevant, it was automatically activated and interfered with preschoolers’ ability to make visual size judgments</w:t>
        </w:r>
      </w:ins>
      <w:ins w:id="1402" w:author="Long, Bria Lorelle" w:date="2017-12-01T11:46:00Z">
        <w:r w:rsidR="0051443F">
          <w:t>.</w:t>
        </w:r>
      </w:ins>
      <w:ins w:id="1403" w:author="Long, Bria Lorelle" w:date="2017-12-19T14:56:00Z">
        <w:r w:rsidR="003B1291">
          <w:t xml:space="preserve"> </w:t>
        </w:r>
      </w:ins>
    </w:p>
    <w:p w14:paraId="0AB5531B" w14:textId="77777777" w:rsidR="0051443F" w:rsidDel="003F12C8" w:rsidRDefault="0051443F">
      <w:pPr>
        <w:spacing w:line="480" w:lineRule="auto"/>
        <w:ind w:firstLine="720"/>
        <w:rPr>
          <w:ins w:id="1404" w:author="Long, Bria Lorelle" w:date="2017-12-01T11:52:00Z"/>
          <w:del w:id="1405" w:author="Susan Carey" w:date="2017-12-17T12:01:00Z"/>
          <w:i/>
        </w:rPr>
      </w:pPr>
    </w:p>
    <w:p w14:paraId="5250A720" w14:textId="77777777" w:rsidR="003B1291" w:rsidRDefault="003B1291">
      <w:pPr>
        <w:spacing w:line="480" w:lineRule="auto"/>
        <w:rPr>
          <w:ins w:id="1406" w:author="Long, Bria Lorelle" w:date="2017-12-01T13:40:00Z"/>
          <w:i/>
        </w:rPr>
        <w:pPrChange w:id="1407" w:author="Long, Bria Lorelle" w:date="2017-12-19T15:35:00Z">
          <w:pPr>
            <w:spacing w:line="480" w:lineRule="auto"/>
            <w:ind w:firstLine="720"/>
          </w:pPr>
        </w:pPrChange>
      </w:pPr>
    </w:p>
    <w:p w14:paraId="1BD82AC1" w14:textId="4C048AC3" w:rsidR="0051443F" w:rsidRDefault="0051443F">
      <w:pPr>
        <w:spacing w:line="480" w:lineRule="auto"/>
        <w:outlineLvl w:val="0"/>
        <w:rPr>
          <w:ins w:id="1408" w:author="Long, Bria Lorelle" w:date="2017-12-01T11:52:00Z"/>
          <w:i/>
        </w:rPr>
        <w:pPrChange w:id="1409" w:author="Long, Bria Lorelle" w:date="2017-12-01T11:50:00Z">
          <w:pPr>
            <w:spacing w:line="480" w:lineRule="auto"/>
            <w:ind w:firstLine="720"/>
          </w:pPr>
        </w:pPrChange>
      </w:pPr>
      <w:ins w:id="1410" w:author="Long, Bria Lorelle" w:date="2017-12-01T11:52:00Z">
        <w:r>
          <w:rPr>
            <w:i/>
          </w:rPr>
          <w:t xml:space="preserve">How do children </w:t>
        </w:r>
      </w:ins>
      <w:ins w:id="1411" w:author="Long, Bria Lorelle" w:date="2018-01-17T10:01:00Z">
        <w:r w:rsidR="007E30E6">
          <w:rPr>
            <w:i/>
          </w:rPr>
          <w:t>compute</w:t>
        </w:r>
      </w:ins>
      <w:ins w:id="1412" w:author="Long, Bria Lorelle" w:date="2017-12-01T11:52:00Z">
        <w:r>
          <w:rPr>
            <w:i/>
          </w:rPr>
          <w:t xml:space="preserve"> real-world size</w:t>
        </w:r>
      </w:ins>
      <w:ins w:id="1413" w:author="Long, Bria Lorelle" w:date="2018-01-17T10:01:00Z">
        <w:r w:rsidR="007E30E6">
          <w:rPr>
            <w:i/>
          </w:rPr>
          <w:t xml:space="preserve"> information</w:t>
        </w:r>
      </w:ins>
      <w:ins w:id="1414" w:author="Long, Bria Lorelle" w:date="2017-12-01T11:52:00Z">
        <w:r>
          <w:rPr>
            <w:i/>
          </w:rPr>
          <w:t>?</w:t>
        </w:r>
      </w:ins>
    </w:p>
    <w:p w14:paraId="1F6898A9" w14:textId="3CEFC737" w:rsidR="0051443F" w:rsidDel="0081736F" w:rsidRDefault="0051443F">
      <w:pPr>
        <w:spacing w:line="480" w:lineRule="auto"/>
        <w:ind w:firstLine="720"/>
        <w:rPr>
          <w:del w:id="1415" w:author="Long, Bria Lorelle" w:date="2017-12-01T12:25:00Z"/>
        </w:rPr>
      </w:pPr>
      <w:del w:id="1416" w:author="Long, Bria Lorelle" w:date="2017-12-19T14:55:00Z">
        <w:r w:rsidDel="003B1291">
          <w:delText xml:space="preserve">As both infants and young children readily learn the average real-world sizes of object categories (Granrud et al. 1985; Gelman &amp; Ebeling, 1989), it is possible that children first access a basic-level representation of an object kind (i.e., “couch”) and then subsequently activate information about its real-world size (i.e., “big”). </w:delText>
        </w:r>
      </w:del>
      <w:del w:id="1417" w:author="Long, Bria Lorelle" w:date="2017-12-01T11:52:00Z">
        <w:r w:rsidDel="0051443F">
          <w:delText xml:space="preserve"> The results of Experiment 3 suggest that this may not be the case for 4-year-olds.</w:delText>
        </w:r>
      </w:del>
      <w:del w:id="1418" w:author="Long, Bria Lorelle" w:date="2017-12-01T12:33:00Z">
        <w:r w:rsidDel="0081736F">
          <w:delText xml:space="preserve"> </w:delText>
        </w:r>
      </w:del>
      <w:del w:id="1419" w:author="Long, Bria Lorelle" w:date="2017-12-01T11:53:00Z">
        <w:r w:rsidDel="0051443F">
          <w:delText>P</w:delText>
        </w:r>
      </w:del>
      <w:del w:id="1420" w:author="Long, Bria Lorelle" w:date="2017-12-19T14:55:00Z">
        <w:r w:rsidDel="003B1291">
          <w:delText xml:space="preserve">airs of pictured objects that were well recognized at the basic-level did not generate larger Size-Stroop effects than pairs of pictured objects that were poorly recognized at the basic-level. </w:delText>
        </w:r>
      </w:del>
      <w:del w:id="1421" w:author="Long, Bria Lorelle" w:date="2017-12-01T12:30:00Z">
        <w:r w:rsidDel="0081736F">
          <w:delText>Rather</w:delText>
        </w:r>
      </w:del>
      <w:del w:id="1422" w:author="Long, Bria Lorelle" w:date="2017-12-19T14:55:00Z">
        <w:r w:rsidDel="003B1291">
          <w:delText>, the same pairs of pictured objects that generated robust Size-Stroop effects in adults also did so in children</w:delText>
        </w:r>
      </w:del>
      <w:ins w:id="1423" w:author="Susan Carey" w:date="2017-12-17T12:01:00Z">
        <w:r w:rsidR="003F12C8">
          <w:tab/>
        </w:r>
      </w:ins>
      <w:ins w:id="1424" w:author="Long, Bria Lorelle" w:date="2017-12-19T14:59:00Z">
        <w:r w:rsidR="003B1291">
          <w:t>It could have been the case that preschoolers showed the Size Stroop effect, but that different pairs of big and small objects generated stronger Size Stroop effects in adults and children.</w:t>
        </w:r>
      </w:ins>
      <w:ins w:id="1425" w:author="Long, Bria Lorelle" w:date="2017-12-19T15:24:00Z">
        <w:r w:rsidR="00CA56BD">
          <w:t xml:space="preserve"> Instead, we found a convergence in Stroop </w:t>
        </w:r>
      </w:ins>
      <w:ins w:id="1426" w:author="Long, Bria Lorelle" w:date="2018-02-07T16:16:00Z">
        <w:r w:rsidR="00BC4309">
          <w:t>item</w:t>
        </w:r>
      </w:ins>
      <w:ins w:id="1427" w:author="Long, Bria Lorelle" w:date="2017-12-19T15:24:00Z">
        <w:r w:rsidR="00CA56BD">
          <w:t xml:space="preserve"> effects across adults and children</w:t>
        </w:r>
        <w:r w:rsidR="000C7872">
          <w:t>. Thus, these results provide</w:t>
        </w:r>
      </w:ins>
      <w:ins w:id="1428" w:author="Long, Bria Lorelle" w:date="2017-12-19T14:57:00Z">
        <w:r w:rsidR="003B1291">
          <w:t xml:space="preserve"> indirect evidence that children</w:t>
        </w:r>
      </w:ins>
      <w:ins w:id="1429" w:author="mariko.moher@williams.edu" w:date="2018-01-24T12:57:00Z">
        <w:r w:rsidR="00940446">
          <w:t>, just like adults,</w:t>
        </w:r>
      </w:ins>
      <w:ins w:id="1430" w:author="Long, Bria Lorelle" w:date="2017-12-19T14:56:00Z">
        <w:del w:id="1431" w:author="mariko.moher@williams.edu" w:date="2018-01-24T12:57:00Z">
          <w:r w:rsidR="003B1291" w:rsidDel="00940446">
            <w:delText xml:space="preserve"> and adults</w:delText>
          </w:r>
        </w:del>
        <w:r w:rsidR="003B1291">
          <w:t xml:space="preserve"> use </w:t>
        </w:r>
      </w:ins>
      <w:ins w:id="1432" w:author="Long, Bria Lorelle" w:date="2017-12-01T12:25:00Z">
        <w:r w:rsidR="003B1291">
          <w:t>mid-level perceptual feature</w:t>
        </w:r>
      </w:ins>
      <w:ins w:id="1433" w:author="mariko.moher@williams.edu" w:date="2018-01-24T12:57:00Z">
        <w:r w:rsidR="00940446">
          <w:t>s</w:t>
        </w:r>
      </w:ins>
      <w:ins w:id="1434" w:author="Long, Bria Lorelle" w:date="2017-12-01T12:25:00Z">
        <w:r w:rsidR="003B1291">
          <w:t xml:space="preserve"> to directly infer the real-world sizes of </w:t>
        </w:r>
      </w:ins>
      <w:ins w:id="1435" w:author="Long, Bria Lorelle" w:date="2017-12-19T14:57:00Z">
        <w:r w:rsidR="003B1291">
          <w:t>objects (</w:t>
        </w:r>
      </w:ins>
      <w:ins w:id="1436" w:author="Long, Bria Lorelle" w:date="2017-12-01T12:25:00Z">
        <w:r w:rsidR="0081736F">
          <w:t>Long et al, 2016; Long &amp;</w:t>
        </w:r>
        <w:r w:rsidR="003B1291">
          <w:t xml:space="preserve"> Konkle, 2017). </w:t>
        </w:r>
      </w:ins>
      <w:del w:id="1437" w:author="Long, Bria Lorelle" w:date="2017-12-01T11:53:00Z">
        <w:r w:rsidDel="0051443F">
          <w:delText>,</w:delText>
        </w:r>
      </w:del>
      <w:del w:id="1438" w:author="Long, Bria Lorelle" w:date="2017-12-01T12:25:00Z">
        <w:r w:rsidDel="0081736F">
          <w:delText xml:space="preserve"> and several lines of evidence suggest that adults recover information about the real-world size of objects directly from mid-level perceptual features (Long et al, 2016; Long &amp; Konkle, 2017).  However, future studies that examine how children infer the sizes of unrecognizable objects or if children show the Size-Stroop effect for texforms will bear on this hypothesis.</w:delText>
        </w:r>
      </w:del>
    </w:p>
    <w:p w14:paraId="56BE9CB1" w14:textId="77777777" w:rsidR="0051443F" w:rsidRPr="0051443F" w:rsidRDefault="0051443F">
      <w:pPr>
        <w:spacing w:line="480" w:lineRule="auto"/>
        <w:rPr>
          <w:i/>
          <w:rPrChange w:id="1439" w:author="Long, Bria Lorelle" w:date="2017-12-01T11:52:00Z">
            <w:rPr/>
          </w:rPrChange>
        </w:rPr>
        <w:pPrChange w:id="1440" w:author="Long, Bria Lorelle" w:date="2017-12-01T11:50:00Z">
          <w:pPr>
            <w:spacing w:line="480" w:lineRule="auto"/>
            <w:ind w:firstLine="720"/>
          </w:pPr>
        </w:pPrChange>
      </w:pPr>
    </w:p>
    <w:p w14:paraId="1A7C41A0" w14:textId="487EC039" w:rsidR="008C1D1E" w:rsidDel="0051443F" w:rsidRDefault="0027721E" w:rsidP="0077516E">
      <w:pPr>
        <w:spacing w:line="480" w:lineRule="auto"/>
        <w:ind w:firstLine="720"/>
        <w:rPr>
          <w:del w:id="1441" w:author="Long, Bria Lorelle" w:date="2017-12-01T11:50:00Z"/>
        </w:rPr>
      </w:pPr>
      <w:del w:id="1442" w:author="Long, Bria Lorelle" w:date="2017-12-01T11:50:00Z">
        <w:r w:rsidDel="0051443F">
          <w:delText xml:space="preserve">These </w:delText>
        </w:r>
        <w:r w:rsidR="002E0780" w:rsidDel="0051443F">
          <w:delText>findings</w:delText>
        </w:r>
        <w:r w:rsidDel="0051443F">
          <w:delText xml:space="preserve"> raise the questi</w:delText>
        </w:r>
        <w:r w:rsidR="00792F4B" w:rsidDel="0051443F">
          <w:delText xml:space="preserve">on of </w:delText>
        </w:r>
        <w:r w:rsidR="00792F4B" w:rsidRPr="00FA78DA" w:rsidDel="0051443F">
          <w:rPr>
            <w:i/>
          </w:rPr>
          <w:delText>how</w:delText>
        </w:r>
        <w:r w:rsidR="00792F4B" w:rsidDel="0051443F">
          <w:delText xml:space="preserve"> children activate</w:delText>
        </w:r>
        <w:r w:rsidDel="0051443F">
          <w:delText xml:space="preserve"> </w:delText>
        </w:r>
        <w:r w:rsidR="00792F4B" w:rsidDel="0051443F">
          <w:delText>real</w:delText>
        </w:r>
        <w:r w:rsidDel="0051443F">
          <w:delText>-world size information</w:delText>
        </w:r>
        <w:r w:rsidR="0082502D" w:rsidDel="0051443F">
          <w:delText xml:space="preserve"> when they see pictured objects</w:delText>
        </w:r>
        <w:r w:rsidDel="0051443F">
          <w:delText xml:space="preserve">. </w:delText>
        </w:r>
        <w:r w:rsidR="00792F4B" w:rsidDel="0051443F">
          <w:delText xml:space="preserve">As both infants and young children readily learn the average </w:delText>
        </w:r>
        <w:r w:rsidR="00190EAD" w:rsidDel="0051443F">
          <w:delText>real-world sizes of</w:delText>
        </w:r>
        <w:r w:rsidR="00792F4B" w:rsidDel="0051443F">
          <w:delText xml:space="preserve"> </w:delText>
        </w:r>
        <w:r w:rsidR="00190EAD" w:rsidDel="0051443F">
          <w:delText xml:space="preserve">object categories </w:delText>
        </w:r>
        <w:r w:rsidR="00792F4B" w:rsidDel="0051443F">
          <w:delText>(</w:delText>
        </w:r>
        <w:r w:rsidR="00277D7E" w:rsidDel="0051443F">
          <w:delText>Granrud et al. 1985</w:delText>
        </w:r>
        <w:r w:rsidR="00E55DBC" w:rsidDel="0051443F">
          <w:delText>;</w:delText>
        </w:r>
        <w:r w:rsidR="00277D7E" w:rsidDel="0051443F">
          <w:delText xml:space="preserve"> Gelman &amp; Ebeling, 1989</w:delText>
        </w:r>
        <w:r w:rsidR="00792F4B" w:rsidDel="0051443F">
          <w:delText xml:space="preserve">), it is possible that children </w:delText>
        </w:r>
        <w:r w:rsidR="00142DD8" w:rsidDel="0051443F">
          <w:delText>first</w:delText>
        </w:r>
        <w:r w:rsidR="0027079C" w:rsidDel="0051443F">
          <w:delText xml:space="preserve"> </w:delText>
        </w:r>
        <w:r w:rsidR="00A57ABD" w:rsidDel="0051443F">
          <w:delText>access</w:delText>
        </w:r>
        <w:r w:rsidR="00142DD8" w:rsidDel="0051443F">
          <w:delText xml:space="preserve"> a basic-level representation of an object </w:delText>
        </w:r>
        <w:r w:rsidR="00A57ABD" w:rsidDel="0051443F">
          <w:delText>kind</w:delText>
        </w:r>
        <w:r w:rsidR="00142DD8" w:rsidDel="0051443F">
          <w:delText xml:space="preserve"> (i.e., “couch”) and then subsequently </w:delText>
        </w:r>
        <w:r w:rsidR="002A682C" w:rsidDel="0051443F">
          <w:delText>activate</w:delText>
        </w:r>
        <w:r w:rsidR="00142DD8" w:rsidDel="0051443F">
          <w:delText xml:space="preserve"> </w:delText>
        </w:r>
        <w:r w:rsidR="00A57ABD" w:rsidDel="0051443F">
          <w:delText>information about its</w:delText>
        </w:r>
        <w:r w:rsidR="00142DD8" w:rsidDel="0051443F">
          <w:delText xml:space="preserve"> real</w:delText>
        </w:r>
        <w:r w:rsidR="00792F4B" w:rsidDel="0051443F">
          <w:delText>-world size</w:delText>
        </w:r>
        <w:r w:rsidR="00A57ABD" w:rsidDel="0051443F">
          <w:delText xml:space="preserve"> (i.e., “big”)</w:delText>
        </w:r>
        <w:r w:rsidR="0027079C" w:rsidDel="0051443F">
          <w:delText xml:space="preserve">.  </w:delText>
        </w:r>
      </w:del>
      <w:del w:id="1443" w:author="Long, Bria Lorelle" w:date="2017-12-01T11:43:00Z">
        <w:r w:rsidR="00792F4B" w:rsidDel="001F3AB8">
          <w:delText>However, the</w:delText>
        </w:r>
      </w:del>
      <w:del w:id="1444" w:author="Long, Bria Lorelle" w:date="2017-12-01T11:50:00Z">
        <w:r w:rsidR="00792F4B" w:rsidDel="0051443F">
          <w:delText xml:space="preserve"> results of </w:delText>
        </w:r>
        <w:r w:rsidR="00142DD8" w:rsidDel="0051443F">
          <w:delText xml:space="preserve">Experiment 3 </w:delText>
        </w:r>
      </w:del>
      <w:del w:id="1445" w:author="Long, Bria Lorelle" w:date="2017-12-01T11:43:00Z">
        <w:r w:rsidR="00142DD8" w:rsidDel="001F3AB8">
          <w:delText xml:space="preserve">suggest </w:delText>
        </w:r>
      </w:del>
      <w:del w:id="1446" w:author="Long, Bria Lorelle" w:date="2017-12-01T11:44:00Z">
        <w:r w:rsidR="00190EAD" w:rsidDel="001F3AB8">
          <w:delText>otherwise</w:delText>
        </w:r>
      </w:del>
      <w:del w:id="1447" w:author="Long, Bria Lorelle" w:date="2017-12-01T11:45:00Z">
        <w:r w:rsidR="00190EAD" w:rsidDel="0051443F">
          <w:delText>.</w:delText>
        </w:r>
      </w:del>
      <w:del w:id="1448" w:author="Long, Bria Lorelle" w:date="2017-12-01T11:50:00Z">
        <w:r w:rsidR="00190EAD" w:rsidDel="0051443F">
          <w:delText xml:space="preserve"> Pairs of pictured </w:delText>
        </w:r>
        <w:r w:rsidR="00A57ABD" w:rsidDel="0051443F">
          <w:delText xml:space="preserve">objects that were well </w:delText>
        </w:r>
        <w:r w:rsidR="00190EAD" w:rsidDel="0051443F">
          <w:delText xml:space="preserve">recognized </w:delText>
        </w:r>
        <w:r w:rsidR="00E55DBC" w:rsidDel="0051443F">
          <w:delText xml:space="preserve">at the basic-level </w:delText>
        </w:r>
        <w:r w:rsidR="00190EAD" w:rsidDel="0051443F">
          <w:delText>did not generate larger Size-Stroop effects than pairs of pictured objects that were poorly recognized</w:delText>
        </w:r>
        <w:r w:rsidR="00043CCA" w:rsidDel="0051443F">
          <w:delText xml:space="preserve"> at the basic-level</w:delText>
        </w:r>
        <w:r w:rsidR="00190EAD" w:rsidDel="0051443F">
          <w:delText xml:space="preserve">. </w:delText>
        </w:r>
        <w:r w:rsidR="00792F4B" w:rsidDel="0051443F">
          <w:delText xml:space="preserve">Rather, the same pairs of </w:delText>
        </w:r>
        <w:r w:rsidR="00190EAD" w:rsidDel="0051443F">
          <w:delText>pictured</w:delText>
        </w:r>
        <w:r w:rsidR="00792F4B" w:rsidDel="0051443F">
          <w:delText xml:space="preserve"> objects </w:delText>
        </w:r>
        <w:r w:rsidR="002F695F" w:rsidDel="0051443F">
          <w:delText xml:space="preserve">that </w:delText>
        </w:r>
        <w:r w:rsidR="00792F4B" w:rsidDel="0051443F">
          <w:delText xml:space="preserve">generated </w:delText>
        </w:r>
        <w:r w:rsidR="00043CCA" w:rsidDel="0051443F">
          <w:delText xml:space="preserve">robust </w:delText>
        </w:r>
        <w:r w:rsidR="00792F4B" w:rsidDel="0051443F">
          <w:delText>Size-Stroop</w:delText>
        </w:r>
        <w:r w:rsidR="00A45B77" w:rsidDel="0051443F">
          <w:delText xml:space="preserve"> effects</w:delText>
        </w:r>
        <w:r w:rsidR="00792F4B" w:rsidDel="0051443F">
          <w:delText xml:space="preserve"> </w:delText>
        </w:r>
        <w:r w:rsidR="00043CCA" w:rsidDel="0051443F">
          <w:delText>in adults also did so in children</w:delText>
        </w:r>
        <w:r w:rsidR="007A7193" w:rsidDel="0051443F">
          <w:delText xml:space="preserve">, and several lines of evidence suggest that adults recover information about </w:delText>
        </w:r>
        <w:r w:rsidR="005200B7" w:rsidDel="0051443F">
          <w:delText xml:space="preserve">the </w:delText>
        </w:r>
      </w:del>
      <w:del w:id="1449" w:author="Long, Bria Lorelle" w:date="2017-12-01T11:44:00Z">
        <w:r w:rsidR="007A7193" w:rsidDel="001F3AB8">
          <w:delText>real world</w:delText>
        </w:r>
      </w:del>
      <w:del w:id="1450" w:author="Long, Bria Lorelle" w:date="2017-12-01T11:50:00Z">
        <w:r w:rsidR="007A7193" w:rsidDel="0051443F">
          <w:delText xml:space="preserve"> size of objects directly from mid-level perceptual features (Long </w:delText>
        </w:r>
        <w:r w:rsidR="00030E79" w:rsidDel="0051443F">
          <w:delText xml:space="preserve">et al, 2016; Long </w:delText>
        </w:r>
      </w:del>
      <w:del w:id="1451" w:author="Long, Bria Lorelle" w:date="2017-12-01T11:44:00Z">
        <w:r w:rsidR="00030E79" w:rsidDel="001F3AB8">
          <w:delText>et al., 2015</w:delText>
        </w:r>
      </w:del>
      <w:del w:id="1452" w:author="Long, Bria Lorelle" w:date="2017-12-01T11:50:00Z">
        <w:r w:rsidR="007A7193" w:rsidDel="0051443F">
          <w:delText>)</w:delText>
        </w:r>
        <w:r w:rsidR="00190EAD" w:rsidDel="0051443F">
          <w:delText xml:space="preserve">. </w:delText>
        </w:r>
        <w:r w:rsidR="00707EAB" w:rsidDel="0051443F">
          <w:delText xml:space="preserve"> </w:delText>
        </w:r>
      </w:del>
      <w:del w:id="1453" w:author="Long, Bria Lorelle" w:date="2017-12-01T11:45:00Z">
        <w:r w:rsidR="00707EAB" w:rsidDel="0051443F">
          <w:delText xml:space="preserve"> </w:delText>
        </w:r>
      </w:del>
    </w:p>
    <w:p w14:paraId="7711EFF4" w14:textId="37375ACE" w:rsidR="008C1D1E" w:rsidDel="0051443F" w:rsidRDefault="005200B7" w:rsidP="0077516E">
      <w:pPr>
        <w:spacing w:line="480" w:lineRule="auto"/>
        <w:ind w:firstLine="720"/>
        <w:rPr>
          <w:del w:id="1454" w:author="Long, Bria Lorelle" w:date="2017-12-01T11:44:00Z"/>
        </w:rPr>
      </w:pPr>
      <w:del w:id="1455" w:author="Long, Bria Lorelle" w:date="2017-12-01T11:44:00Z">
        <w:r w:rsidDel="0051443F">
          <w:delText>The results of Experiment 3 also converge with evidence from visual search that suggests that preschool children are sensitive to the perceptual features that distinguish</w:delText>
        </w:r>
        <w:r w:rsidR="00707EAB" w:rsidDel="0051443F">
          <w:delText xml:space="preserve"> </w:delText>
        </w:r>
        <w:r w:rsidDel="0051443F">
          <w:delText>big versus small objects</w:delText>
        </w:r>
        <w:r w:rsidR="0077516E" w:rsidDel="0051443F">
          <w:delText>; p</w:delText>
        </w:r>
        <w:r w:rsidR="007A7193" w:rsidDel="0051443F">
          <w:delText>reschoolers, like adults, find depicted objects faster when distractors objects differ in real-world size (Long et al., 2015)</w:delText>
        </w:r>
        <w:r w:rsidR="00037ADC" w:rsidDel="0051443F">
          <w:delText xml:space="preserve">, just as finding an oval among squares is faster than finding an oval among circles.  Such search advantages are taken to reflect </w:delText>
        </w:r>
        <w:r w:rsidR="00037ADC" w:rsidDel="0051443F">
          <w:rPr>
            <w:i/>
          </w:rPr>
          <w:delText xml:space="preserve">perceptual similarity, </w:delText>
        </w:r>
        <w:r w:rsidR="00037ADC" w:rsidDel="0051443F">
          <w:delText>and thus suggest that r</w:delText>
        </w:r>
        <w:r w:rsidR="008C1D1E" w:rsidDel="0051443F">
          <w:delText xml:space="preserve">eal-world size is reflected </w:delText>
        </w:r>
        <w:r w:rsidR="009F47EB" w:rsidDel="0051443F">
          <w:delText xml:space="preserve">in </w:delText>
        </w:r>
        <w:r w:rsidR="008C1D1E" w:rsidDel="0051443F">
          <w:delText>computations of perceptual similarity (Long et al., 2015) by the preschool years.</w:delText>
        </w:r>
      </w:del>
    </w:p>
    <w:p w14:paraId="1559B77E" w14:textId="218F91C6" w:rsidR="00B0071A" w:rsidDel="0051443F" w:rsidRDefault="00545D27" w:rsidP="00F1439C">
      <w:pPr>
        <w:spacing w:line="480" w:lineRule="auto"/>
        <w:ind w:firstLine="720"/>
        <w:rPr>
          <w:del w:id="1456" w:author="Long, Bria Lorelle" w:date="2017-12-01T11:46:00Z"/>
        </w:rPr>
      </w:pPr>
      <w:del w:id="1457" w:author="Long, Bria Lorelle" w:date="2017-12-01T11:46:00Z">
        <w:r w:rsidDel="0051443F">
          <w:delText>Here, we show that p</w:delText>
        </w:r>
        <w:r w:rsidR="0053134C" w:rsidDel="0051443F">
          <w:delText xml:space="preserve">reschoolers automatically activate real-world size information when they see pictured objects, even when they cannot recognize these objects at the basic-level. </w:delText>
        </w:r>
        <w:r w:rsidR="00037ADC" w:rsidDel="0051443F">
          <w:delText xml:space="preserve">Together with the search results, we see that </w:delText>
        </w:r>
        <w:r w:rsidR="008C1D1E" w:rsidDel="0051443F">
          <w:delText xml:space="preserve">by 3–4 years of age, preschoolers show two of the adult signatures of real-world size representations. Taken </w:delText>
        </w:r>
        <w:r w:rsidR="00F25602" w:rsidDel="0051443F">
          <w:delText xml:space="preserve">together, these </w:delText>
        </w:r>
        <w:r w:rsidR="00754899" w:rsidDel="0051443F">
          <w:delText xml:space="preserve">findings </w:delText>
        </w:r>
        <w:r w:rsidR="0053134C" w:rsidDel="0051443F">
          <w:delText>imply</w:delText>
        </w:r>
        <w:r w:rsidR="0077516E" w:rsidDel="0051443F">
          <w:delText xml:space="preserve"> that</w:delText>
        </w:r>
        <w:r w:rsidR="00754899" w:rsidDel="0051443F">
          <w:delText xml:space="preserve"> by the preschool years, the visual system is sensitive to the features that distinguish big versus small objects and that these </w:delText>
        </w:r>
        <w:r w:rsidR="00213AAE" w:rsidDel="0051443F">
          <w:delText xml:space="preserve">perceptual features </w:delText>
        </w:r>
        <w:r w:rsidR="00754899" w:rsidDel="0051443F">
          <w:delText>can activate real-world size information.</w:delText>
        </w:r>
      </w:del>
    </w:p>
    <w:p w14:paraId="46072CCF" w14:textId="39D7F2E0" w:rsidR="0008787D" w:rsidDel="000C7872" w:rsidRDefault="000C7872" w:rsidP="0008787D">
      <w:pPr>
        <w:spacing w:line="480" w:lineRule="auto"/>
        <w:rPr>
          <w:del w:id="1458" w:author="Long, Bria Lorelle" w:date="2017-12-19T15:24:00Z"/>
          <w:i/>
        </w:rPr>
      </w:pPr>
      <w:ins w:id="1459" w:author="Long, Bria Lorelle" w:date="2017-12-19T15:24:00Z">
        <w:r w:rsidDel="000C7872">
          <w:rPr>
            <w:i/>
          </w:rPr>
          <w:t xml:space="preserve"> </w:t>
        </w:r>
      </w:ins>
      <w:del w:id="1460" w:author="Long, Bria Lorelle" w:date="2017-12-19T15:24:00Z">
        <w:r w:rsidR="0008787D" w:rsidDel="000C7872">
          <w:rPr>
            <w:i/>
          </w:rPr>
          <w:delText>What drives Size-Stroop display effects in adults and children?</w:delText>
        </w:r>
      </w:del>
    </w:p>
    <w:p w14:paraId="08C36BC7" w14:textId="6F15FEAC" w:rsidR="0051443F" w:rsidDel="000C7872" w:rsidRDefault="0008787D" w:rsidP="0008787D">
      <w:pPr>
        <w:spacing w:line="480" w:lineRule="auto"/>
        <w:rPr>
          <w:del w:id="1461" w:author="Long, Bria Lorelle" w:date="2017-12-19T15:24:00Z"/>
        </w:rPr>
      </w:pPr>
      <w:del w:id="1462" w:author="Long, Bria Lorelle" w:date="2017-12-19T15:24:00Z">
        <w:r w:rsidDel="000C7872">
          <w:tab/>
        </w:r>
      </w:del>
      <w:del w:id="1463" w:author="Long, Bria Lorelle" w:date="2017-12-19T14:59:00Z">
        <w:r w:rsidR="00977786" w:rsidDel="003B1291">
          <w:delText xml:space="preserve">It could have been the case that preschoolers </w:delText>
        </w:r>
        <w:r w:rsidR="00A200C9" w:rsidDel="003B1291">
          <w:delText>showed</w:delText>
        </w:r>
        <w:r w:rsidR="00977786" w:rsidDel="003B1291">
          <w:delText xml:space="preserve"> the Size Stroop effect, but that different pairs of big </w:delText>
        </w:r>
        <w:r w:rsidR="00A200C9" w:rsidDel="003B1291">
          <w:delText xml:space="preserve">and small objects generated stronger </w:delText>
        </w:r>
        <w:r w:rsidR="00977786" w:rsidDel="003B1291">
          <w:delText>Size Stroop effects</w:delText>
        </w:r>
        <w:r w:rsidR="00A200C9" w:rsidDel="003B1291">
          <w:delText xml:space="preserve"> in adults and children</w:delText>
        </w:r>
      </w:del>
      <w:del w:id="1464" w:author="Long, Bria Lorelle" w:date="2017-12-19T15:24:00Z">
        <w:r w:rsidR="00A200C9" w:rsidDel="000C7872">
          <w:delText>.</w:delText>
        </w:r>
      </w:del>
      <w:del w:id="1465" w:author="Long, Bria Lorelle" w:date="2017-12-19T14:59:00Z">
        <w:r w:rsidR="00977786" w:rsidDel="003B1291">
          <w:delText xml:space="preserve">  </w:delText>
        </w:r>
      </w:del>
      <w:del w:id="1466" w:author="Long, Bria Lorelle" w:date="2017-12-19T15:24:00Z">
        <w:r w:rsidR="00977786" w:rsidDel="00CA56BD">
          <w:delText>Instead, w</w:delText>
        </w:r>
        <w:r w:rsidDel="00CA56BD">
          <w:delText>e foun</w:delText>
        </w:r>
        <w:r w:rsidR="00A200C9" w:rsidDel="00CA56BD">
          <w:delText xml:space="preserve">d a striking convergence in </w:delText>
        </w:r>
        <w:r w:rsidDel="00CA56BD">
          <w:delText xml:space="preserve">Stroop display effects </w:delText>
        </w:r>
        <w:r w:rsidR="00A200C9" w:rsidDel="00CA56BD">
          <w:delText>across</w:delText>
        </w:r>
        <w:r w:rsidR="008967B1" w:rsidDel="00CA56BD">
          <w:delText xml:space="preserve"> adults and children</w:delText>
        </w:r>
        <w:r w:rsidR="00977786" w:rsidDel="00CA56BD">
          <w:delText xml:space="preserve">, suggesting that a similar mechanism </w:delText>
        </w:r>
        <w:r w:rsidR="008967B1" w:rsidDel="00CA56BD">
          <w:delText>is at</w:delText>
        </w:r>
        <w:r w:rsidR="00977786" w:rsidDel="00CA56BD">
          <w:delText xml:space="preserve"> work.</w:delText>
        </w:r>
        <w:r w:rsidDel="00CA56BD">
          <w:delText xml:space="preserve"> </w:delText>
        </w:r>
        <w:r w:rsidR="00977786" w:rsidDel="000C7872">
          <w:delText>This result naturally raises the question, however, of</w:delText>
        </w:r>
        <w:r w:rsidR="00977786" w:rsidRPr="008967B1" w:rsidDel="000C7872">
          <w:rPr>
            <w:i/>
          </w:rPr>
          <w:delText xml:space="preserve"> </w:delText>
        </w:r>
        <w:r w:rsidR="00977786" w:rsidRPr="004057FF" w:rsidDel="000C7872">
          <w:rPr>
            <w:i/>
          </w:rPr>
          <w:delText>what</w:delText>
        </w:r>
        <w:r w:rsidR="00977786" w:rsidDel="000C7872">
          <w:delText xml:space="preserve"> this mechanism is: w</w:delText>
        </w:r>
        <w:r w:rsidRPr="00977786" w:rsidDel="000C7872">
          <w:delText>hat</w:delText>
        </w:r>
        <w:r w:rsidDel="000C7872">
          <w:delText xml:space="preserve"> determines which displays generate weaker or stronger Size-Stroop effects? </w:delText>
        </w:r>
      </w:del>
    </w:p>
    <w:p w14:paraId="55FD5BF8" w14:textId="23383EC8" w:rsidR="00977786" w:rsidDel="003B1291" w:rsidRDefault="003F12C8" w:rsidP="00FD2FDA">
      <w:pPr>
        <w:spacing w:line="480" w:lineRule="auto"/>
        <w:ind w:firstLine="720"/>
        <w:rPr>
          <w:del w:id="1467" w:author="Long, Bria Lorelle" w:date="2017-12-19T14:59:00Z"/>
          <w:rFonts w:ascii="Cambria" w:eastAsia="Times New Roman" w:hAnsi="Cambria" w:cs="Arial"/>
          <w:color w:val="222222"/>
          <w:shd w:val="clear" w:color="auto" w:fill="FFFFFF"/>
        </w:rPr>
      </w:pPr>
      <w:ins w:id="1468" w:author="Susan Carey" w:date="2017-12-17T12:03:00Z">
        <w:del w:id="1469" w:author="Long, Bria Lorelle" w:date="2017-12-19T14:59:00Z">
          <w:r w:rsidDel="003B1291">
            <w:delText>(This needs to be put into the motivation for Experiment 3:  I.e., how we understand the display item effects in adults</w:delText>
          </w:r>
          <w:r w:rsidDel="003B1291">
            <w:sym w:font="Wingdings" w:char="F04A"/>
          </w:r>
        </w:del>
      </w:ins>
      <w:del w:id="1470" w:author="Long, Bria Lorelle" w:date="2017-12-01T12:36:00Z">
        <w:r w:rsidR="00977786" w:rsidDel="008766AA">
          <w:delText>The present results converge with recent findings (Long</w:delText>
        </w:r>
      </w:del>
      <w:del w:id="1471" w:author="Long, Bria Lorelle" w:date="2017-12-01T11:51:00Z">
        <w:r w:rsidR="00977786" w:rsidDel="0051443F">
          <w:delText>, Alvarez, &amp; Konkle</w:delText>
        </w:r>
      </w:del>
      <w:del w:id="1472" w:author="Long, Bria Lorelle" w:date="2017-12-01T12:36:00Z">
        <w:r w:rsidR="00977786" w:rsidDel="008766AA">
          <w:delText xml:space="preserve">, </w:delText>
        </w:r>
      </w:del>
      <w:del w:id="1473" w:author="Long, Bria Lorelle" w:date="2017-12-01T11:51:00Z">
        <w:r w:rsidR="00977786" w:rsidDel="0051443F">
          <w:delText>2015</w:delText>
        </w:r>
      </w:del>
      <w:del w:id="1474" w:author="Long, Bria Lorelle" w:date="2017-12-01T12:36:00Z">
        <w:r w:rsidR="00977786" w:rsidDel="008766AA">
          <w:delText xml:space="preserve">) </w:delText>
        </w:r>
      </w:del>
      <w:del w:id="1475" w:author="Long, Bria Lorelle" w:date="2017-12-19T14:59:00Z">
        <w:r w:rsidR="00977786" w:rsidDel="003B1291">
          <w:delText xml:space="preserve">that suggest that certain </w:delText>
        </w:r>
        <w:r w:rsidR="0008787D" w:rsidRPr="0008787D" w:rsidDel="003B1291">
          <w:rPr>
            <w:rFonts w:ascii="Cambria" w:eastAsia="Times New Roman" w:hAnsi="Cambria" w:cs="Arial"/>
            <w:color w:val="222222"/>
            <w:shd w:val="clear" w:color="auto" w:fill="FFFFFF"/>
          </w:rPr>
          <w:delText xml:space="preserve">objects have perceptual features that are more or less useful for the visual system to infer real-world size </w:delText>
        </w:r>
      </w:del>
      <w:del w:id="1476" w:author="Long, Bria Lorelle" w:date="2017-12-01T13:13:00Z">
        <w:r w:rsidR="0008787D" w:rsidRPr="0008787D" w:rsidDel="00CE41B4">
          <w:rPr>
            <w:rFonts w:ascii="Cambria" w:eastAsia="Times New Roman" w:hAnsi="Cambria" w:cs="Arial"/>
            <w:color w:val="222222"/>
            <w:shd w:val="clear" w:color="auto" w:fill="FFFFFF"/>
          </w:rPr>
          <w:delText>inform</w:delText>
        </w:r>
        <w:r w:rsidR="00AC4D84" w:rsidDel="00CE41B4">
          <w:rPr>
            <w:rFonts w:ascii="Cambria" w:eastAsia="Times New Roman" w:hAnsi="Cambria" w:cs="Arial"/>
            <w:color w:val="222222"/>
            <w:shd w:val="clear" w:color="auto" w:fill="FFFFFF"/>
          </w:rPr>
          <w:delText>ation</w:delText>
        </w:r>
      </w:del>
      <w:del w:id="1477" w:author="Long, Bria Lorelle" w:date="2017-12-01T12:36:00Z">
        <w:r w:rsidR="00AC4D84" w:rsidDel="008766AA">
          <w:rPr>
            <w:rFonts w:ascii="Cambria" w:eastAsia="Times New Roman" w:hAnsi="Cambria" w:cs="Arial"/>
            <w:color w:val="222222"/>
            <w:shd w:val="clear" w:color="auto" w:fill="FFFFFF"/>
          </w:rPr>
          <w:delText>.</w:delText>
        </w:r>
      </w:del>
      <w:del w:id="1478" w:author="Long, Bria Lorelle" w:date="2017-12-19T14:59:00Z">
        <w:r w:rsidR="00AC4D84" w:rsidDel="003B1291">
          <w:rPr>
            <w:rFonts w:ascii="Cambria" w:eastAsia="Times New Roman" w:hAnsi="Cambria" w:cs="Arial"/>
            <w:color w:val="222222"/>
            <w:shd w:val="clear" w:color="auto" w:fill="FFFFFF"/>
          </w:rPr>
          <w:delText xml:space="preserve"> In other words, not all objects have</w:delText>
        </w:r>
        <w:r w:rsidR="0008787D" w:rsidRPr="0008787D" w:rsidDel="003B1291">
          <w:rPr>
            <w:rFonts w:ascii="Cambria" w:eastAsia="Times New Roman" w:hAnsi="Cambria" w:cs="Arial"/>
            <w:color w:val="222222"/>
            <w:shd w:val="clear" w:color="auto" w:fill="FFFFFF"/>
          </w:rPr>
          <w:delText xml:space="preserve"> </w:delText>
        </w:r>
        <w:r w:rsidR="00A52420" w:rsidDel="003B1291">
          <w:rPr>
            <w:rFonts w:ascii="Cambria" w:eastAsia="Times New Roman" w:hAnsi="Cambria" w:cs="Arial"/>
            <w:color w:val="222222"/>
            <w:shd w:val="clear" w:color="auto" w:fill="FFFFFF"/>
          </w:rPr>
          <w:delText xml:space="preserve">perceptual features </w:delText>
        </w:r>
        <w:r w:rsidR="00AC4D84" w:rsidDel="003B1291">
          <w:rPr>
            <w:rFonts w:ascii="Cambria" w:eastAsia="Times New Roman" w:hAnsi="Cambria" w:cs="Arial"/>
            <w:color w:val="222222"/>
            <w:shd w:val="clear" w:color="auto" w:fill="FFFFFF"/>
          </w:rPr>
          <w:delText>that</w:delText>
        </w:r>
        <w:r w:rsidR="00A52420" w:rsidDel="003B1291">
          <w:rPr>
            <w:rFonts w:ascii="Cambria" w:eastAsia="Times New Roman" w:hAnsi="Cambria" w:cs="Arial"/>
            <w:color w:val="222222"/>
            <w:shd w:val="clear" w:color="auto" w:fill="FFFFFF"/>
          </w:rPr>
          <w:delText xml:space="preserve"> </w:delText>
        </w:r>
        <w:r w:rsidR="00AC4D84" w:rsidDel="003B1291">
          <w:rPr>
            <w:rFonts w:ascii="Cambria" w:eastAsia="Times New Roman" w:hAnsi="Cambria" w:cs="Arial"/>
            <w:color w:val="222222"/>
            <w:shd w:val="clear" w:color="auto" w:fill="FFFFFF"/>
          </w:rPr>
          <w:delText>are</w:delText>
        </w:r>
        <w:r w:rsidR="00A52420" w:rsidDel="003B1291">
          <w:rPr>
            <w:rFonts w:ascii="Cambria" w:eastAsia="Times New Roman" w:hAnsi="Cambria" w:cs="Arial"/>
            <w:color w:val="222222"/>
            <w:shd w:val="clear" w:color="auto" w:fill="FFFFFF"/>
          </w:rPr>
          <w:delText xml:space="preserve"> </w:delText>
        </w:r>
        <w:r w:rsidR="00AC4D84" w:rsidDel="003B1291">
          <w:rPr>
            <w:rFonts w:ascii="Cambria" w:eastAsia="Times New Roman" w:hAnsi="Cambria" w:cs="Arial"/>
            <w:color w:val="222222"/>
            <w:shd w:val="clear" w:color="auto" w:fill="FFFFFF"/>
          </w:rPr>
          <w:delText>typical of most objects in their size category</w:delText>
        </w:r>
        <w:r w:rsidR="00A52420" w:rsidDel="003B1291">
          <w:rPr>
            <w:rFonts w:ascii="Cambria" w:eastAsia="Times New Roman" w:hAnsi="Cambria" w:cs="Arial"/>
            <w:color w:val="222222"/>
            <w:shd w:val="clear" w:color="auto" w:fill="FFFFFF"/>
          </w:rPr>
          <w:delText xml:space="preserve"> </w:delText>
        </w:r>
        <w:r w:rsidR="001E5C66" w:rsidDel="003B1291">
          <w:rPr>
            <w:rFonts w:ascii="Cambria" w:eastAsia="Times New Roman" w:hAnsi="Cambria" w:cs="Arial"/>
            <w:color w:val="222222"/>
            <w:shd w:val="clear" w:color="auto" w:fill="FFFFFF"/>
          </w:rPr>
          <w:delText xml:space="preserve">(Long et al., 2016; Long </w:delText>
        </w:r>
      </w:del>
      <w:del w:id="1479" w:author="Long, Bria Lorelle" w:date="2017-12-01T12:36:00Z">
        <w:r w:rsidR="001E5C66" w:rsidDel="008766AA">
          <w:rPr>
            <w:rFonts w:ascii="Cambria" w:eastAsia="Times New Roman" w:hAnsi="Cambria" w:cs="Arial"/>
            <w:color w:val="222222"/>
            <w:shd w:val="clear" w:color="auto" w:fill="FFFFFF"/>
          </w:rPr>
          <w:delText xml:space="preserve">et al., 2015). </w:delText>
        </w:r>
      </w:del>
      <w:del w:id="1480" w:author="Long, Bria Lorelle" w:date="2017-12-19T14:59:00Z">
        <w:r w:rsidR="0008787D" w:rsidRPr="0008787D" w:rsidDel="003B1291">
          <w:rPr>
            <w:rFonts w:ascii="Cambria" w:eastAsia="Times New Roman" w:hAnsi="Cambria" w:cs="Arial"/>
            <w:color w:val="222222"/>
            <w:shd w:val="clear" w:color="auto" w:fill="FFFFFF"/>
          </w:rPr>
          <w:delText xml:space="preserve">Thus, </w:delText>
        </w:r>
        <w:r w:rsidR="008967B1" w:rsidDel="003B1291">
          <w:rPr>
            <w:rFonts w:ascii="Cambria" w:eastAsia="Times New Roman" w:hAnsi="Cambria" w:cs="Arial"/>
            <w:color w:val="222222"/>
            <w:shd w:val="clear" w:color="auto" w:fill="FFFFFF"/>
          </w:rPr>
          <w:delText xml:space="preserve">in a given pair of big and small objects, one or both of the depicted objects could have perceptual features are atypical of their size in the </w:delText>
        </w:r>
        <w:r w:rsidR="00936BE3" w:rsidDel="003B1291">
          <w:rPr>
            <w:rFonts w:ascii="Cambria" w:eastAsia="Times New Roman" w:hAnsi="Cambria" w:cs="Arial"/>
            <w:color w:val="222222"/>
            <w:shd w:val="clear" w:color="auto" w:fill="FFFFFF"/>
          </w:rPr>
          <w:delText>real world</w:delText>
        </w:r>
        <w:r w:rsidR="008967B1" w:rsidDel="003B1291">
          <w:rPr>
            <w:rFonts w:ascii="Cambria" w:eastAsia="Times New Roman" w:hAnsi="Cambria" w:cs="Arial"/>
            <w:color w:val="222222"/>
            <w:shd w:val="clear" w:color="auto" w:fill="FFFFFF"/>
          </w:rPr>
          <w:delText xml:space="preserve"> and thus</w:delText>
        </w:r>
        <w:r w:rsidR="0008787D" w:rsidRPr="0008787D" w:rsidDel="003B1291">
          <w:rPr>
            <w:rFonts w:ascii="Cambria" w:eastAsia="Times New Roman" w:hAnsi="Cambria" w:cs="Arial"/>
            <w:color w:val="222222"/>
            <w:shd w:val="clear" w:color="auto" w:fill="FFFFFF"/>
          </w:rPr>
          <w:delText xml:space="preserve"> generate </w:delText>
        </w:r>
        <w:r w:rsidR="007422C5" w:rsidDel="003B1291">
          <w:rPr>
            <w:rFonts w:ascii="Cambria" w:eastAsia="Times New Roman" w:hAnsi="Cambria" w:cs="Arial"/>
            <w:color w:val="222222"/>
            <w:shd w:val="clear" w:color="auto" w:fill="FFFFFF"/>
          </w:rPr>
          <w:delText>weaker or stronger Size-</w:delText>
        </w:r>
        <w:r w:rsidR="0008787D" w:rsidRPr="0008787D" w:rsidDel="003B1291">
          <w:rPr>
            <w:rFonts w:ascii="Cambria" w:eastAsia="Times New Roman" w:hAnsi="Cambria" w:cs="Arial"/>
            <w:color w:val="222222"/>
            <w:shd w:val="clear" w:color="auto" w:fill="FFFFFF"/>
          </w:rPr>
          <w:delText>Stroop effects.</w:delText>
        </w:r>
        <w:r w:rsidR="001E5C66" w:rsidDel="003B1291">
          <w:rPr>
            <w:rFonts w:ascii="Cambria" w:eastAsia="Times New Roman" w:hAnsi="Cambria" w:cs="Arial"/>
            <w:color w:val="222222"/>
            <w:shd w:val="clear" w:color="auto" w:fill="FFFFFF"/>
          </w:rPr>
          <w:delText xml:space="preserve"> </w:delText>
        </w:r>
        <w:r w:rsidR="00A52420" w:rsidDel="003B1291">
          <w:rPr>
            <w:rFonts w:ascii="Cambria" w:eastAsia="Times New Roman" w:hAnsi="Cambria" w:cs="Arial"/>
            <w:color w:val="222222"/>
            <w:shd w:val="clear" w:color="auto" w:fill="FFFFFF"/>
          </w:rPr>
          <w:delText xml:space="preserve"> </w:delText>
        </w:r>
      </w:del>
    </w:p>
    <w:p w14:paraId="2E58B774" w14:textId="7BDE1479" w:rsidR="00A52420" w:rsidDel="00C44592" w:rsidRDefault="008967B1" w:rsidP="00AC4D84">
      <w:pPr>
        <w:spacing w:line="480" w:lineRule="auto"/>
        <w:ind w:firstLine="720"/>
        <w:rPr>
          <w:del w:id="1481" w:author="Long, Bria Lorelle" w:date="2017-12-19T15:02:00Z"/>
          <w:rFonts w:ascii="Cambria" w:eastAsia="Times New Roman" w:hAnsi="Cambria" w:cs="Arial"/>
          <w:color w:val="222222"/>
          <w:shd w:val="clear" w:color="auto" w:fill="FFFFFF"/>
        </w:rPr>
      </w:pPr>
      <w:del w:id="1482" w:author="Long, Bria Lorelle" w:date="2017-12-19T14:59:00Z">
        <w:r w:rsidDel="003B1291">
          <w:rPr>
            <w:rFonts w:ascii="Cambria" w:eastAsia="Times New Roman" w:hAnsi="Cambria" w:cs="Arial"/>
            <w:color w:val="222222"/>
            <w:shd w:val="clear" w:color="auto" w:fill="FFFFFF"/>
          </w:rPr>
          <w:delText>This account is supported by</w:delText>
        </w:r>
      </w:del>
      <w:del w:id="1483" w:author="Long, Bria Lorelle" w:date="2017-12-19T15:02:00Z">
        <w:r w:rsidDel="00C44592">
          <w:rPr>
            <w:rFonts w:ascii="Cambria" w:eastAsia="Times New Roman" w:hAnsi="Cambria" w:cs="Arial"/>
            <w:color w:val="222222"/>
            <w:shd w:val="clear" w:color="auto" w:fill="FFFFFF"/>
          </w:rPr>
          <w:delText xml:space="preserve"> recent </w:delText>
        </w:r>
        <w:r w:rsidR="00FE261B" w:rsidDel="00C44592">
          <w:rPr>
            <w:rFonts w:ascii="Cambria" w:eastAsia="Times New Roman" w:hAnsi="Cambria" w:cs="Arial"/>
            <w:color w:val="222222"/>
            <w:shd w:val="clear" w:color="auto" w:fill="FFFFFF"/>
          </w:rPr>
          <w:delText xml:space="preserve">evidence that </w:delText>
        </w:r>
        <w:r w:rsidDel="00C44592">
          <w:rPr>
            <w:rFonts w:ascii="Cambria" w:eastAsia="Times New Roman" w:hAnsi="Cambria" w:cs="Arial"/>
            <w:color w:val="222222"/>
            <w:shd w:val="clear" w:color="auto" w:fill="FFFFFF"/>
          </w:rPr>
          <w:delText xml:space="preserve">implicates a neural locus of </w:delText>
        </w:r>
        <w:r w:rsidR="00FE261B" w:rsidDel="00C44592">
          <w:rPr>
            <w:rFonts w:ascii="Cambria" w:eastAsia="Times New Roman" w:hAnsi="Cambria" w:cs="Arial"/>
            <w:color w:val="222222"/>
            <w:shd w:val="clear" w:color="auto" w:fill="FFFFFF"/>
          </w:rPr>
          <w:delText xml:space="preserve">perceptual </w:delText>
        </w:r>
        <w:r w:rsidDel="00C44592">
          <w:rPr>
            <w:rFonts w:ascii="Cambria" w:eastAsia="Times New Roman" w:hAnsi="Cambria" w:cs="Arial"/>
            <w:color w:val="222222"/>
            <w:shd w:val="clear" w:color="auto" w:fill="FFFFFF"/>
          </w:rPr>
          <w:delText>processing as central to</w:delText>
        </w:r>
        <w:r w:rsidR="00FE261B" w:rsidDel="00C44592">
          <w:rPr>
            <w:rFonts w:ascii="Cambria" w:eastAsia="Times New Roman" w:hAnsi="Cambria" w:cs="Arial"/>
            <w:color w:val="222222"/>
            <w:shd w:val="clear" w:color="auto" w:fill="FFFFFF"/>
          </w:rPr>
          <w:delText xml:space="preserve"> </w:delText>
        </w:r>
        <w:r w:rsidR="00516C96" w:rsidDel="00C44592">
          <w:rPr>
            <w:rFonts w:ascii="Cambria" w:eastAsia="Times New Roman" w:hAnsi="Cambria" w:cs="Arial"/>
            <w:color w:val="222222"/>
            <w:shd w:val="clear" w:color="auto" w:fill="FFFFFF"/>
          </w:rPr>
          <w:delText xml:space="preserve">the </w:delText>
        </w:r>
        <w:r w:rsidR="00FE261B" w:rsidDel="00C44592">
          <w:rPr>
            <w:rFonts w:ascii="Cambria" w:eastAsia="Times New Roman" w:hAnsi="Cambria" w:cs="Arial"/>
            <w:color w:val="222222"/>
            <w:shd w:val="clear" w:color="auto" w:fill="FFFFFF"/>
          </w:rPr>
          <w:delText>Size</w:delText>
        </w:r>
        <w:r w:rsidR="00516C96" w:rsidDel="00C44592">
          <w:rPr>
            <w:rFonts w:ascii="Cambria" w:eastAsia="Times New Roman" w:hAnsi="Cambria" w:cs="Arial"/>
            <w:color w:val="222222"/>
            <w:shd w:val="clear" w:color="auto" w:fill="FFFFFF"/>
          </w:rPr>
          <w:delText>-</w:delText>
        </w:r>
        <w:r w:rsidR="00FE261B" w:rsidDel="00C44592">
          <w:rPr>
            <w:rFonts w:ascii="Cambria" w:eastAsia="Times New Roman" w:hAnsi="Cambria" w:cs="Arial"/>
            <w:color w:val="222222"/>
            <w:shd w:val="clear" w:color="auto" w:fill="FFFFFF"/>
          </w:rPr>
          <w:delText>Stroop effect</w:delText>
        </w:r>
        <w:r w:rsidDel="00C44592">
          <w:rPr>
            <w:rFonts w:ascii="Cambria" w:eastAsia="Times New Roman" w:hAnsi="Cambria" w:cs="Arial"/>
            <w:color w:val="222222"/>
            <w:shd w:val="clear" w:color="auto" w:fill="FFFFFF"/>
          </w:rPr>
          <w:delText xml:space="preserve"> (Chiou &amp; Lambon Ralph, 2016). </w:delText>
        </w:r>
        <w:r w:rsidR="00FE261B" w:rsidDel="00C44592">
          <w:rPr>
            <w:rFonts w:ascii="Cambria" w:eastAsia="Times New Roman" w:hAnsi="Cambria" w:cs="Arial"/>
            <w:color w:val="222222"/>
            <w:shd w:val="clear" w:color="auto" w:fill="FFFFFF"/>
          </w:rPr>
          <w:delText xml:space="preserve">In particular, </w:delText>
        </w:r>
        <w:r w:rsidDel="00C44592">
          <w:rPr>
            <w:rFonts w:ascii="Cambria" w:eastAsia="Times New Roman" w:hAnsi="Cambria" w:cs="Arial"/>
            <w:color w:val="222222"/>
            <w:shd w:val="clear" w:color="auto" w:fill="FFFFFF"/>
          </w:rPr>
          <w:delText>the</w:delText>
        </w:r>
        <w:r w:rsidR="007422C5" w:rsidDel="00C44592">
          <w:rPr>
            <w:rFonts w:ascii="Cambria" w:eastAsia="Times New Roman" w:hAnsi="Cambria" w:cs="Arial"/>
            <w:color w:val="222222"/>
            <w:shd w:val="clear" w:color="auto" w:fill="FFFFFF"/>
          </w:rPr>
          <w:delText xml:space="preserve"> </w:delText>
        </w:r>
        <w:r w:rsidR="00977786" w:rsidDel="00C44592">
          <w:rPr>
            <w:rFonts w:ascii="Cambria" w:eastAsia="Times New Roman" w:hAnsi="Cambria" w:cs="Arial"/>
            <w:color w:val="222222"/>
            <w:shd w:val="clear" w:color="auto" w:fill="FFFFFF"/>
          </w:rPr>
          <w:delText xml:space="preserve">Size-Stroop effect is reduced </w:delText>
        </w:r>
        <w:r w:rsidR="00AC4D84" w:rsidRPr="00AC4D84" w:rsidDel="00C44592">
          <w:rPr>
            <w:rFonts w:ascii="Cambria" w:eastAsia="Times New Roman" w:hAnsi="Cambria" w:cs="Arial"/>
            <w:color w:val="222222"/>
            <w:shd w:val="clear" w:color="auto" w:fill="FFFFFF"/>
          </w:rPr>
          <w:delText xml:space="preserve">when transcranial magnetic stimulation (TMS) </w:delText>
        </w:r>
        <w:r w:rsidR="00977786" w:rsidDel="00C44592">
          <w:rPr>
            <w:rFonts w:ascii="Cambria" w:eastAsia="Times New Roman" w:hAnsi="Cambria" w:cs="Arial"/>
            <w:color w:val="222222"/>
            <w:shd w:val="clear" w:color="auto" w:fill="FFFFFF"/>
          </w:rPr>
          <w:delText xml:space="preserve">is applied </w:delText>
        </w:r>
        <w:r w:rsidDel="00C44592">
          <w:rPr>
            <w:rFonts w:ascii="Cambria" w:eastAsia="Times New Roman" w:hAnsi="Cambria" w:cs="Arial"/>
            <w:color w:val="222222"/>
            <w:shd w:val="clear" w:color="auto" w:fill="FFFFFF"/>
          </w:rPr>
          <w:delText>over</w:delText>
        </w:r>
        <w:r w:rsidR="00A47337" w:rsidDel="00C44592">
          <w:rPr>
            <w:rFonts w:ascii="Cambria" w:eastAsia="Times New Roman" w:hAnsi="Cambria" w:cs="Arial"/>
            <w:color w:val="222222"/>
            <w:shd w:val="clear" w:color="auto" w:fill="FFFFFF"/>
          </w:rPr>
          <w:delText xml:space="preserve"> </w:delText>
        </w:r>
        <w:r w:rsidR="00C61706" w:rsidDel="00C44592">
          <w:rPr>
            <w:rFonts w:ascii="Cambria" w:eastAsia="Times New Roman" w:hAnsi="Cambria" w:cs="Arial"/>
            <w:color w:val="222222"/>
            <w:shd w:val="clear" w:color="auto" w:fill="FFFFFF"/>
          </w:rPr>
          <w:delText>perceptual</w:delText>
        </w:r>
        <w:r w:rsidR="00A47337" w:rsidDel="00C44592">
          <w:rPr>
            <w:rFonts w:ascii="Cambria" w:eastAsia="Times New Roman" w:hAnsi="Cambria" w:cs="Arial"/>
            <w:color w:val="222222"/>
            <w:shd w:val="clear" w:color="auto" w:fill="FFFFFF"/>
          </w:rPr>
          <w:delText xml:space="preserve"> processing regions</w:delText>
        </w:r>
        <w:r w:rsidR="00AC4D84" w:rsidRPr="00AC4D84" w:rsidDel="00C44592">
          <w:rPr>
            <w:rFonts w:ascii="Cambria" w:eastAsia="Times New Roman" w:hAnsi="Cambria" w:cs="Arial"/>
            <w:color w:val="222222"/>
            <w:shd w:val="clear" w:color="auto" w:fill="FFFFFF"/>
          </w:rPr>
          <w:delText xml:space="preserve"> (i.e., the lateral occipital complex) but</w:delText>
        </w:r>
        <w:r w:rsidR="00AC4D84" w:rsidDel="00C44592">
          <w:rPr>
            <w:rFonts w:ascii="Cambria" w:eastAsia="Times New Roman" w:hAnsi="Cambria" w:cs="Arial"/>
            <w:color w:val="222222"/>
            <w:shd w:val="clear" w:color="auto" w:fill="FFFFFF"/>
          </w:rPr>
          <w:delText xml:space="preserve"> </w:delText>
        </w:r>
        <w:r w:rsidR="00AC4D84" w:rsidRPr="004D5779" w:rsidDel="00C44592">
          <w:rPr>
            <w:rFonts w:ascii="Cambria" w:eastAsia="Times New Roman" w:hAnsi="Cambria" w:cs="Arial"/>
            <w:i/>
            <w:color w:val="222222"/>
            <w:shd w:val="clear" w:color="auto" w:fill="FFFFFF"/>
          </w:rPr>
          <w:delText>not</w:delText>
        </w:r>
        <w:r w:rsidR="00AC4D84" w:rsidRPr="00AC4D84" w:rsidDel="00C44592">
          <w:rPr>
            <w:rFonts w:ascii="Cambria" w:eastAsia="Times New Roman" w:hAnsi="Cambria" w:cs="Arial"/>
            <w:color w:val="222222"/>
            <w:shd w:val="clear" w:color="auto" w:fill="FFFFFF"/>
          </w:rPr>
          <w:delText xml:space="preserve"> </w:delText>
        </w:r>
        <w:r w:rsidR="00516C96" w:rsidDel="00C44592">
          <w:rPr>
            <w:rFonts w:ascii="Cambria" w:eastAsia="Times New Roman" w:hAnsi="Cambria" w:cs="Arial"/>
            <w:color w:val="222222"/>
            <w:shd w:val="clear" w:color="auto" w:fill="FFFFFF"/>
          </w:rPr>
          <w:delText xml:space="preserve">over </w:delText>
        </w:r>
        <w:r w:rsidR="00977786" w:rsidDel="00C44592">
          <w:rPr>
            <w:rFonts w:ascii="Cambria" w:eastAsia="Times New Roman" w:hAnsi="Cambria" w:cs="Arial"/>
            <w:color w:val="222222"/>
            <w:shd w:val="clear" w:color="auto" w:fill="FFFFFF"/>
          </w:rPr>
          <w:delText xml:space="preserve">regions </w:delText>
        </w:r>
        <w:r w:rsidR="00A47337" w:rsidDel="00C44592">
          <w:rPr>
            <w:rFonts w:ascii="Cambria" w:eastAsia="Times New Roman" w:hAnsi="Cambria" w:cs="Arial"/>
            <w:color w:val="222222"/>
            <w:shd w:val="clear" w:color="auto" w:fill="FFFFFF"/>
          </w:rPr>
          <w:delText>invoked</w:delText>
        </w:r>
        <w:r w:rsidR="00AC4D84" w:rsidRPr="00AC4D84" w:rsidDel="00C44592">
          <w:rPr>
            <w:rFonts w:ascii="Cambria" w:eastAsia="Times New Roman" w:hAnsi="Cambria" w:cs="Arial"/>
            <w:color w:val="222222"/>
            <w:shd w:val="clear" w:color="auto" w:fill="FFFFFF"/>
          </w:rPr>
          <w:delText xml:space="preserve"> in semantic processing (i.e., the anterior temporal lobe; ATL). Conversely, conceptual judgments about object size </w:delText>
        </w:r>
        <w:r w:rsidR="00AC4D84" w:rsidDel="00C44592">
          <w:rPr>
            <w:rFonts w:ascii="Cambria" w:eastAsia="Times New Roman" w:hAnsi="Cambria" w:cs="Arial"/>
            <w:color w:val="222222"/>
            <w:shd w:val="clear" w:color="auto" w:fill="FFFFFF"/>
          </w:rPr>
          <w:delText xml:space="preserve">are </w:delText>
        </w:r>
        <w:r w:rsidR="00AC4D84" w:rsidRPr="00AC4D84" w:rsidDel="00C44592">
          <w:rPr>
            <w:rFonts w:ascii="Cambria" w:eastAsia="Times New Roman" w:hAnsi="Cambria" w:cs="Arial"/>
            <w:color w:val="222222"/>
            <w:shd w:val="clear" w:color="auto" w:fill="FFFFFF"/>
          </w:rPr>
          <w:delText xml:space="preserve">disrupted by TMS to </w:delText>
        </w:r>
        <w:r w:rsidR="00FE261B" w:rsidDel="00C44592">
          <w:rPr>
            <w:rFonts w:ascii="Cambria" w:eastAsia="Times New Roman" w:hAnsi="Cambria" w:cs="Arial"/>
            <w:color w:val="222222"/>
            <w:shd w:val="clear" w:color="auto" w:fill="FFFFFF"/>
          </w:rPr>
          <w:delText xml:space="preserve">the ATL </w:delText>
        </w:r>
        <w:r w:rsidR="00AC4D84" w:rsidRPr="00AC4D84" w:rsidDel="00C44592">
          <w:rPr>
            <w:rFonts w:ascii="Cambria" w:eastAsia="Times New Roman" w:hAnsi="Cambria" w:cs="Arial"/>
            <w:color w:val="222222"/>
            <w:shd w:val="clear" w:color="auto" w:fill="FFFFFF"/>
          </w:rPr>
          <w:delText xml:space="preserve">(Chiou &amp; Lambon Ralph, 2016). </w:delText>
        </w:r>
        <w:r w:rsidDel="00C44592">
          <w:rPr>
            <w:rFonts w:ascii="Cambria" w:eastAsia="Times New Roman" w:hAnsi="Cambria" w:cs="Arial"/>
            <w:color w:val="222222"/>
            <w:shd w:val="clear" w:color="auto" w:fill="FFFFFF"/>
          </w:rPr>
          <w:delText xml:space="preserve"> In other words, the perceptual representations housed in these regions appear to be causally implicated in the Size-Stroop effect in adults.</w:delText>
        </w:r>
      </w:del>
      <w:ins w:id="1484" w:author="Susan Carey" w:date="2017-12-17T12:04:00Z">
        <w:del w:id="1485" w:author="Long, Bria Lorelle" w:date="2017-12-19T15:02:00Z">
          <w:r w:rsidR="003F12C8" w:rsidDel="00C44592">
            <w:rPr>
              <w:rFonts w:ascii="Cambria" w:eastAsia="Times New Roman" w:hAnsi="Cambria" w:cs="Arial"/>
              <w:color w:val="222222"/>
              <w:shd w:val="clear" w:color="auto" w:fill="FFFFFF"/>
            </w:rPr>
            <w:delText xml:space="preserve">  </w:delText>
          </w:r>
        </w:del>
        <w:del w:id="1486" w:author="Long, Bria Lorelle" w:date="2017-12-19T14:59:00Z">
          <w:r w:rsidR="003F12C8" w:rsidDel="003B1291">
            <w:rPr>
              <w:rFonts w:ascii="Cambria" w:eastAsia="Times New Roman" w:hAnsi="Cambria" w:cs="Arial"/>
              <w:color w:val="222222"/>
              <w:shd w:val="clear" w:color="auto" w:fill="FFFFFF"/>
            </w:rPr>
            <w:delText>Great.</w:delText>
          </w:r>
        </w:del>
      </w:ins>
    </w:p>
    <w:p w14:paraId="2A3B5393" w14:textId="01641A4E" w:rsidR="000C7872" w:rsidRDefault="00AC4D84" w:rsidP="00E116BE">
      <w:pPr>
        <w:spacing w:line="480" w:lineRule="auto"/>
        <w:ind w:firstLine="720"/>
        <w:rPr>
          <w:ins w:id="1487" w:author="Long, Bria Lorelle" w:date="2017-12-19T15:25:00Z"/>
          <w:rFonts w:ascii="Cambria" w:eastAsia="Times New Roman" w:hAnsi="Cambria" w:cs="Arial"/>
          <w:color w:val="222222"/>
          <w:shd w:val="clear" w:color="auto" w:fill="FFFFFF"/>
        </w:rPr>
      </w:pPr>
      <w:r>
        <w:rPr>
          <w:rFonts w:ascii="Cambria" w:eastAsia="Times New Roman" w:hAnsi="Cambria" w:cs="Arial"/>
          <w:color w:val="222222"/>
          <w:shd w:val="clear" w:color="auto" w:fill="FFFFFF"/>
        </w:rPr>
        <w:t>There</w:t>
      </w:r>
      <w:r w:rsidR="001E5C66">
        <w:rPr>
          <w:rFonts w:ascii="Cambria" w:eastAsia="Times New Roman" w:hAnsi="Cambria" w:cs="Arial"/>
          <w:color w:val="222222"/>
          <w:shd w:val="clear" w:color="auto" w:fill="FFFFFF"/>
        </w:rPr>
        <w:t xml:space="preserve"> are two ways that this argument could be confirmed</w:t>
      </w:r>
      <w:r w:rsidR="00FD2FDA">
        <w:rPr>
          <w:rFonts w:ascii="Cambria" w:eastAsia="Times New Roman" w:hAnsi="Cambria" w:cs="Arial"/>
          <w:color w:val="222222"/>
          <w:shd w:val="clear" w:color="auto" w:fill="FFFFFF"/>
        </w:rPr>
        <w:t xml:space="preserve"> with respect to the present </w:t>
      </w:r>
      <w:r w:rsidR="00A47337">
        <w:rPr>
          <w:rFonts w:ascii="Cambria" w:eastAsia="Times New Roman" w:hAnsi="Cambria" w:cs="Arial"/>
          <w:color w:val="222222"/>
          <w:shd w:val="clear" w:color="auto" w:fill="FFFFFF"/>
        </w:rPr>
        <w:t>findings</w:t>
      </w:r>
      <w:r>
        <w:rPr>
          <w:rFonts w:ascii="Cambria" w:eastAsia="Times New Roman" w:hAnsi="Cambria" w:cs="Arial"/>
          <w:color w:val="222222"/>
          <w:shd w:val="clear" w:color="auto" w:fill="FFFFFF"/>
        </w:rPr>
        <w:t>. The first way would be</w:t>
      </w:r>
      <w:r w:rsidR="001E5C66" w:rsidRPr="00AC4D84">
        <w:rPr>
          <w:rFonts w:ascii="Cambria" w:eastAsia="Times New Roman" w:hAnsi="Cambria" w:cs="Arial"/>
          <w:color w:val="222222"/>
          <w:shd w:val="clear" w:color="auto" w:fill="FFFFFF"/>
        </w:rPr>
        <w:t xml:space="preserve"> to specify the mid-level features that are reliable cues to real-world size, and to show that the presence or absence of these features explains the </w:t>
      </w:r>
      <w:del w:id="1488" w:author="Long, Bria Lorelle" w:date="2018-02-07T16:16:00Z">
        <w:r w:rsidR="001E5C66" w:rsidRPr="00AC4D84" w:rsidDel="00BC4309">
          <w:rPr>
            <w:rFonts w:ascii="Cambria" w:eastAsia="Times New Roman" w:hAnsi="Cambria" w:cs="Arial"/>
            <w:color w:val="222222"/>
            <w:shd w:val="clear" w:color="auto" w:fill="FFFFFF"/>
          </w:rPr>
          <w:delText xml:space="preserve">display </w:delText>
        </w:r>
      </w:del>
      <w:ins w:id="1489" w:author="Long, Bria Lorelle" w:date="2018-02-07T16:16:00Z">
        <w:r w:rsidR="00BC4309">
          <w:rPr>
            <w:rFonts w:ascii="Cambria" w:eastAsia="Times New Roman" w:hAnsi="Cambria" w:cs="Arial"/>
            <w:color w:val="222222"/>
            <w:shd w:val="clear" w:color="auto" w:fill="FFFFFF"/>
          </w:rPr>
          <w:t>item</w:t>
        </w:r>
        <w:r w:rsidR="00BC4309" w:rsidRPr="00AC4D84">
          <w:rPr>
            <w:rFonts w:ascii="Cambria" w:eastAsia="Times New Roman" w:hAnsi="Cambria" w:cs="Arial"/>
            <w:color w:val="222222"/>
            <w:shd w:val="clear" w:color="auto" w:fill="FFFFFF"/>
          </w:rPr>
          <w:t xml:space="preserve"> </w:t>
        </w:r>
      </w:ins>
      <w:r w:rsidR="001E5C66" w:rsidRPr="00AC4D84">
        <w:rPr>
          <w:rFonts w:ascii="Cambria" w:eastAsia="Times New Roman" w:hAnsi="Cambria" w:cs="Arial"/>
          <w:color w:val="222222"/>
          <w:shd w:val="clear" w:color="auto" w:fill="FFFFFF"/>
        </w:rPr>
        <w:t>effects we see both with children and adults.</w:t>
      </w:r>
      <w:r>
        <w:rPr>
          <w:rFonts w:ascii="Cambria" w:eastAsia="Times New Roman" w:hAnsi="Cambria" w:cs="Arial"/>
          <w:color w:val="222222"/>
          <w:shd w:val="clear" w:color="auto" w:fill="FFFFFF"/>
        </w:rPr>
        <w:t xml:space="preserve">  </w:t>
      </w:r>
      <w:ins w:id="1490" w:author="Susan Carey" w:date="2017-12-17T12:05:00Z">
        <w:del w:id="1491" w:author="Long, Bria Lorelle" w:date="2017-12-19T15:26:00Z">
          <w:r w:rsidR="003F12C8" w:rsidDel="000C7872">
            <w:rPr>
              <w:rFonts w:ascii="Cambria" w:eastAsia="Times New Roman" w:hAnsi="Cambria" w:cs="Arial"/>
              <w:color w:val="222222"/>
              <w:shd w:val="clear" w:color="auto" w:fill="FFFFFF"/>
            </w:rPr>
            <w:delText>Indeed</w:delText>
          </w:r>
        </w:del>
      </w:ins>
      <w:ins w:id="1492" w:author="mariko.moher@williams.edu" w:date="2018-01-24T12:58:00Z">
        <w:r w:rsidR="00940446">
          <w:rPr>
            <w:rFonts w:ascii="Cambria" w:eastAsia="Times New Roman" w:hAnsi="Cambria" w:cs="Arial"/>
            <w:color w:val="222222"/>
            <w:shd w:val="clear" w:color="auto" w:fill="FFFFFF"/>
          </w:rPr>
          <w:t>D</w:t>
        </w:r>
      </w:ins>
      <w:r>
        <w:rPr>
          <w:rFonts w:ascii="Cambria" w:eastAsia="Times New Roman" w:hAnsi="Cambria" w:cs="Arial"/>
          <w:color w:val="222222"/>
          <w:shd w:val="clear" w:color="auto" w:fill="FFFFFF"/>
        </w:rPr>
        <w:t xml:space="preserve">elineating the key </w:t>
      </w:r>
      <w:r w:rsidR="005E55D1">
        <w:rPr>
          <w:rFonts w:ascii="Cambria" w:eastAsia="Times New Roman" w:hAnsi="Cambria" w:cs="Arial"/>
          <w:color w:val="222222"/>
          <w:shd w:val="clear" w:color="auto" w:fill="FFFFFF"/>
        </w:rPr>
        <w:t>perceptual features</w:t>
      </w:r>
      <w:r>
        <w:rPr>
          <w:rFonts w:ascii="Cambria" w:eastAsia="Times New Roman" w:hAnsi="Cambria" w:cs="Arial"/>
          <w:color w:val="222222"/>
          <w:shd w:val="clear" w:color="auto" w:fill="FFFFFF"/>
        </w:rPr>
        <w:t xml:space="preserve"> that </w:t>
      </w:r>
      <w:r w:rsidR="00FE261B">
        <w:rPr>
          <w:rFonts w:ascii="Cambria" w:eastAsia="Times New Roman" w:hAnsi="Cambria" w:cs="Arial"/>
          <w:color w:val="222222"/>
          <w:shd w:val="clear" w:color="auto" w:fill="FFFFFF"/>
        </w:rPr>
        <w:t>distinguish</w:t>
      </w:r>
      <w:r>
        <w:rPr>
          <w:rFonts w:ascii="Cambria" w:eastAsia="Times New Roman" w:hAnsi="Cambria" w:cs="Arial"/>
          <w:color w:val="222222"/>
          <w:shd w:val="clear" w:color="auto" w:fill="FFFFFF"/>
        </w:rPr>
        <w:t xml:space="preserve"> big objects from small objects is </w:t>
      </w:r>
      <w:r w:rsidR="008967B1">
        <w:rPr>
          <w:rFonts w:ascii="Cambria" w:eastAsia="Times New Roman" w:hAnsi="Cambria" w:cs="Arial"/>
          <w:color w:val="222222"/>
          <w:shd w:val="clear" w:color="auto" w:fill="FFFFFF"/>
        </w:rPr>
        <w:t>still</w:t>
      </w:r>
      <w:r>
        <w:rPr>
          <w:rFonts w:ascii="Cambria" w:eastAsia="Times New Roman" w:hAnsi="Cambria" w:cs="Arial"/>
          <w:color w:val="222222"/>
          <w:shd w:val="clear" w:color="auto" w:fill="FFFFFF"/>
        </w:rPr>
        <w:t xml:space="preserve"> an area of active research (Long et al., 2016).</w:t>
      </w:r>
    </w:p>
    <w:p w14:paraId="1DD69C3D" w14:textId="241809CA" w:rsidR="003B1291" w:rsidRPr="008C3DA2" w:rsidRDefault="00AC4D84">
      <w:pPr>
        <w:spacing w:line="480" w:lineRule="auto"/>
        <w:ind w:firstLine="720"/>
        <w:rPr>
          <w:rFonts w:ascii="Cambria" w:eastAsia="Times New Roman" w:hAnsi="Cambria" w:cs="Arial"/>
          <w:color w:val="222222"/>
          <w:shd w:val="clear" w:color="auto" w:fill="FFFFFF"/>
          <w:rPrChange w:id="1493" w:author="Long, Bria Lorelle" w:date="2017-12-01T13:00:00Z">
            <w:rPr/>
          </w:rPrChange>
        </w:rPr>
      </w:pPr>
      <w:del w:id="1494" w:author="Long, Bria Lorelle" w:date="2017-12-19T15:25:00Z">
        <w:r w:rsidDel="000C7872">
          <w:rPr>
            <w:rFonts w:ascii="Cambria" w:eastAsia="Times New Roman" w:hAnsi="Cambria" w:cs="Arial"/>
            <w:color w:val="222222"/>
            <w:shd w:val="clear" w:color="auto" w:fill="FFFFFF"/>
          </w:rPr>
          <w:delText xml:space="preserve"> </w:delText>
        </w:r>
      </w:del>
      <w:r>
        <w:rPr>
          <w:rFonts w:ascii="Cambria" w:eastAsia="Times New Roman" w:hAnsi="Cambria" w:cs="Arial"/>
          <w:color w:val="222222"/>
          <w:shd w:val="clear" w:color="auto" w:fill="FFFFFF"/>
        </w:rPr>
        <w:t>A second prediction of this account</w:t>
      </w:r>
      <w:ins w:id="1495" w:author="Long, Bria Lorelle" w:date="2017-12-01T12:38:00Z">
        <w:r w:rsidR="008766AA">
          <w:rPr>
            <w:rFonts w:ascii="Cambria" w:eastAsia="Times New Roman" w:hAnsi="Cambria" w:cs="Arial"/>
            <w:color w:val="222222"/>
            <w:shd w:val="clear" w:color="auto" w:fill="FFFFFF"/>
          </w:rPr>
          <w:t xml:space="preserve"> is </w:t>
        </w:r>
      </w:ins>
      <w:del w:id="1496" w:author="Long, Bria Lorelle" w:date="2017-12-01T12:38:00Z">
        <w:r w:rsidDel="008766AA">
          <w:rPr>
            <w:rFonts w:ascii="Cambria" w:eastAsia="Times New Roman" w:hAnsi="Cambria" w:cs="Arial"/>
            <w:color w:val="222222"/>
            <w:shd w:val="clear" w:color="auto" w:fill="FFFFFF"/>
          </w:rPr>
          <w:delText xml:space="preserve"> is</w:delText>
        </w:r>
      </w:del>
      <w:del w:id="1497" w:author="Long, Bria Lorelle" w:date="2017-12-19T15:00:00Z">
        <w:r w:rsidDel="003B1291">
          <w:rPr>
            <w:rFonts w:ascii="Cambria" w:eastAsia="Times New Roman" w:hAnsi="Cambria" w:cs="Arial"/>
            <w:color w:val="222222"/>
            <w:shd w:val="clear" w:color="auto" w:fill="FFFFFF"/>
          </w:rPr>
          <w:delText xml:space="preserve"> </w:delText>
        </w:r>
      </w:del>
      <w:r>
        <w:rPr>
          <w:rFonts w:ascii="Cambria" w:eastAsia="Times New Roman" w:hAnsi="Cambria" w:cs="Arial"/>
          <w:color w:val="222222"/>
          <w:shd w:val="clear" w:color="auto" w:fill="FFFFFF"/>
        </w:rPr>
        <w:t xml:space="preserve">that </w:t>
      </w:r>
      <w:del w:id="1498" w:author="Long, Bria Lorelle" w:date="2017-12-01T12:38:00Z">
        <w:r w:rsidDel="008766AA">
          <w:rPr>
            <w:rFonts w:ascii="Cambria" w:eastAsia="Times New Roman" w:hAnsi="Cambria" w:cs="Arial"/>
            <w:color w:val="222222"/>
            <w:shd w:val="clear" w:color="auto" w:fill="FFFFFF"/>
          </w:rPr>
          <w:delText>preschoolers should also show the Size Stroop effect with unidentifiable, texturized images, as do adults</w:delText>
        </w:r>
      </w:del>
      <w:ins w:id="1499" w:author="Long, Bria Lorelle" w:date="2017-12-19T15:27:00Z">
        <w:r w:rsidR="000C7872">
          <w:rPr>
            <w:rFonts w:ascii="Cambria" w:eastAsia="Times New Roman" w:hAnsi="Cambria" w:cs="Arial"/>
            <w:color w:val="222222"/>
            <w:shd w:val="clear" w:color="auto" w:fill="FFFFFF"/>
          </w:rPr>
          <w:t>we should be able to</w:t>
        </w:r>
      </w:ins>
      <w:ins w:id="1500" w:author="Long, Bria Lorelle" w:date="2018-01-17T10:04:00Z">
        <w:r w:rsidR="00410F71">
          <w:rPr>
            <w:rFonts w:ascii="Cambria" w:eastAsia="Times New Roman" w:hAnsi="Cambria" w:cs="Arial"/>
            <w:color w:val="222222"/>
            <w:shd w:val="clear" w:color="auto" w:fill="FFFFFF"/>
          </w:rPr>
          <w:t xml:space="preserve"> find</w:t>
        </w:r>
      </w:ins>
      <w:ins w:id="1501" w:author="Long, Bria Lorelle" w:date="2017-12-19T15:27:00Z">
        <w:r w:rsidR="000C7872">
          <w:rPr>
            <w:rFonts w:ascii="Cambria" w:eastAsia="Times New Roman" w:hAnsi="Cambria" w:cs="Arial"/>
            <w:color w:val="222222"/>
            <w:shd w:val="clear" w:color="auto" w:fill="FFFFFF"/>
          </w:rPr>
          <w:t xml:space="preserve"> other evidence that children can infer real-world</w:t>
        </w:r>
      </w:ins>
      <w:ins w:id="1502" w:author="Long, Bria Lorelle" w:date="2018-01-17T10:05:00Z">
        <w:r w:rsidR="00BA04CB">
          <w:rPr>
            <w:rFonts w:ascii="Cambria" w:eastAsia="Times New Roman" w:hAnsi="Cambria" w:cs="Arial"/>
            <w:color w:val="222222"/>
            <w:shd w:val="clear" w:color="auto" w:fill="FFFFFF"/>
          </w:rPr>
          <w:t xml:space="preserve"> object</w:t>
        </w:r>
      </w:ins>
      <w:ins w:id="1503" w:author="Long, Bria Lorelle" w:date="2017-12-19T15:27:00Z">
        <w:r w:rsidR="000C7872">
          <w:rPr>
            <w:rFonts w:ascii="Cambria" w:eastAsia="Times New Roman" w:hAnsi="Cambria" w:cs="Arial"/>
            <w:color w:val="222222"/>
            <w:shd w:val="clear" w:color="auto" w:fill="FFFFFF"/>
          </w:rPr>
          <w:t xml:space="preserve"> size in the absence of basic-level recognition. </w:t>
        </w:r>
      </w:ins>
      <w:ins w:id="1504" w:author="Long, Bria Lorelle" w:date="2017-12-19T15:28:00Z">
        <w:r w:rsidR="000C7872">
          <w:rPr>
            <w:rFonts w:ascii="Cambria" w:eastAsia="Times New Roman" w:hAnsi="Cambria" w:cs="Arial"/>
            <w:color w:val="222222"/>
            <w:shd w:val="clear" w:color="auto" w:fill="FFFFFF"/>
          </w:rPr>
          <w:t>Across other stimuli sets, the</w:t>
        </w:r>
      </w:ins>
      <w:ins w:id="1505" w:author="Long, Bria Lorelle" w:date="2017-12-19T15:27:00Z">
        <w:r w:rsidR="000C7872">
          <w:rPr>
            <w:rFonts w:ascii="Cambria" w:eastAsia="Times New Roman" w:hAnsi="Cambria" w:cs="Arial"/>
            <w:color w:val="222222"/>
            <w:shd w:val="clear" w:color="auto" w:fill="FFFFFF"/>
          </w:rPr>
          <w:t xml:space="preserve"> </w:t>
        </w:r>
      </w:ins>
      <w:ins w:id="1506" w:author="Long, Bria Lorelle" w:date="2017-12-01T12:38:00Z">
        <w:r w:rsidR="008766AA">
          <w:rPr>
            <w:rFonts w:ascii="Cambria" w:eastAsia="Times New Roman" w:hAnsi="Cambria" w:cs="Arial"/>
            <w:color w:val="222222"/>
            <w:shd w:val="clear" w:color="auto" w:fill="FFFFFF"/>
          </w:rPr>
          <w:t>degree to which preschoolers can recognize these objects should not impact the Size-Stroop effects they generate</w:t>
        </w:r>
      </w:ins>
      <w:ins w:id="1507" w:author="Long, Bria Lorelle" w:date="2017-12-19T15:27:00Z">
        <w:r w:rsidR="000C7872">
          <w:rPr>
            <w:rFonts w:ascii="Cambria" w:eastAsia="Times New Roman" w:hAnsi="Cambria" w:cs="Arial"/>
            <w:color w:val="222222"/>
            <w:shd w:val="clear" w:color="auto" w:fill="FFFFFF"/>
          </w:rPr>
          <w:t xml:space="preserve">. </w:t>
        </w:r>
      </w:ins>
      <w:del w:id="1508" w:author="Long, Bria Lorelle" w:date="2017-12-19T15:28:00Z">
        <w:r w:rsidDel="000C7872">
          <w:rPr>
            <w:rFonts w:ascii="Cambria" w:eastAsia="Times New Roman" w:hAnsi="Cambria" w:cs="Arial"/>
            <w:color w:val="222222"/>
            <w:shd w:val="clear" w:color="auto" w:fill="FFFFFF"/>
          </w:rPr>
          <w:delText xml:space="preserve">. </w:delText>
        </w:r>
        <w:r w:rsidR="00E36E9F" w:rsidDel="000C7872">
          <w:rPr>
            <w:rFonts w:ascii="Cambria" w:eastAsia="Times New Roman" w:hAnsi="Cambria" w:cs="Arial"/>
            <w:color w:val="222222"/>
            <w:shd w:val="clear" w:color="auto" w:fill="FFFFFF"/>
          </w:rPr>
          <w:delText xml:space="preserve"> </w:delText>
        </w:r>
      </w:del>
      <w:ins w:id="1509" w:author="Long, Bria Lorelle" w:date="2017-12-19T15:25:00Z">
        <w:r w:rsidR="000C7872">
          <w:rPr>
            <w:rFonts w:ascii="Cambria" w:eastAsia="Times New Roman" w:hAnsi="Cambria" w:cs="Arial"/>
            <w:color w:val="222222"/>
            <w:shd w:val="clear" w:color="auto" w:fill="FFFFFF"/>
          </w:rPr>
          <w:t xml:space="preserve">Furthermore, </w:t>
        </w:r>
        <w:r w:rsidR="000C7872">
          <w:t xml:space="preserve">this account implies that children may be able to infer the real-world size of an object they cannot recognize at a basic or superordinate level. In other words, children </w:t>
        </w:r>
      </w:ins>
      <w:ins w:id="1510" w:author="Long, Bria Lorelle" w:date="2018-01-07T11:49:00Z">
        <w:r w:rsidR="00875004">
          <w:t>should</w:t>
        </w:r>
      </w:ins>
      <w:ins w:id="1511" w:author="Long, Bria Lorelle" w:date="2017-12-19T15:25:00Z">
        <w:r w:rsidR="000C7872">
          <w:t xml:space="preserve"> </w:t>
        </w:r>
      </w:ins>
      <w:ins w:id="1512" w:author="Long, Bria Lorelle" w:date="2018-01-07T11:49:00Z">
        <w:r w:rsidR="00875004">
          <w:t xml:space="preserve">consistently </w:t>
        </w:r>
      </w:ins>
      <w:ins w:id="1513" w:author="Long, Bria Lorelle" w:date="2017-12-19T15:25:00Z">
        <w:r w:rsidR="000C7872">
          <w:t>be able to guess a depicted something is big in the real</w:t>
        </w:r>
      </w:ins>
      <w:ins w:id="1514" w:author="mariko.moher@williams.edu" w:date="2018-01-24T12:59:00Z">
        <w:r w:rsidR="00940446">
          <w:t xml:space="preserve"> </w:t>
        </w:r>
      </w:ins>
      <w:ins w:id="1515" w:author="Long, Bria Lorelle" w:date="2017-12-19T15:25:00Z">
        <w:r w:rsidR="000C7872">
          <w:t>world</w:t>
        </w:r>
      </w:ins>
      <w:ins w:id="1516" w:author="mariko.moher@williams.edu" w:date="2018-01-24T12:59:00Z">
        <w:r w:rsidR="00940446">
          <w:t>,</w:t>
        </w:r>
      </w:ins>
      <w:ins w:id="1517" w:author="Long, Bria Lorelle" w:date="2017-12-19T15:25:00Z">
        <w:r w:rsidR="000C7872">
          <w:t xml:space="preserve"> even if they cannot tell what it is.  </w:t>
        </w:r>
      </w:ins>
      <w:r w:rsidR="00E36E9F">
        <w:rPr>
          <w:rFonts w:ascii="Cambria" w:eastAsia="Times New Roman" w:hAnsi="Cambria" w:cs="Arial"/>
          <w:color w:val="222222"/>
          <w:shd w:val="clear" w:color="auto" w:fill="FFFFFF"/>
        </w:rPr>
        <w:t xml:space="preserve">Future work that examines the boundary conditions of </w:t>
      </w:r>
      <w:ins w:id="1518" w:author="Long, Bria Lorelle" w:date="2017-12-19T15:25:00Z">
        <w:r w:rsidR="000C7872">
          <w:rPr>
            <w:rFonts w:ascii="Cambria" w:eastAsia="Times New Roman" w:hAnsi="Cambria" w:cs="Arial"/>
            <w:color w:val="222222"/>
            <w:shd w:val="clear" w:color="auto" w:fill="FFFFFF"/>
          </w:rPr>
          <w:t xml:space="preserve">object size representations in early childhood will bear on this hypothesis. </w:t>
        </w:r>
      </w:ins>
      <w:del w:id="1519" w:author="Long, Bria Lorelle" w:date="2017-12-19T15:25:00Z">
        <w:r w:rsidR="00E36E9F" w:rsidDel="000C7872">
          <w:rPr>
            <w:rFonts w:ascii="Cambria" w:eastAsia="Times New Roman" w:hAnsi="Cambria" w:cs="Arial"/>
            <w:color w:val="222222"/>
            <w:shd w:val="clear" w:color="auto" w:fill="FFFFFF"/>
          </w:rPr>
          <w:delText xml:space="preserve">the Size Stroop effect in </w:delText>
        </w:r>
        <w:r w:rsidR="00F36AA4" w:rsidDel="000C7872">
          <w:rPr>
            <w:rFonts w:ascii="Cambria" w:eastAsia="Times New Roman" w:hAnsi="Cambria" w:cs="Arial"/>
            <w:color w:val="222222"/>
            <w:shd w:val="clear" w:color="auto" w:fill="FFFFFF"/>
          </w:rPr>
          <w:delText>adults and in children</w:delText>
        </w:r>
        <w:r w:rsidR="00E36E9F" w:rsidDel="000C7872">
          <w:rPr>
            <w:rFonts w:ascii="Cambria" w:eastAsia="Times New Roman" w:hAnsi="Cambria" w:cs="Arial"/>
            <w:color w:val="222222"/>
            <w:shd w:val="clear" w:color="auto" w:fill="FFFFFF"/>
          </w:rPr>
          <w:delText xml:space="preserve"> will bear</w:delText>
        </w:r>
        <w:r w:rsidR="005E55D1" w:rsidDel="000C7872">
          <w:rPr>
            <w:rFonts w:ascii="Cambria" w:eastAsia="Times New Roman" w:hAnsi="Cambria" w:cs="Arial"/>
            <w:color w:val="222222"/>
            <w:shd w:val="clear" w:color="auto" w:fill="FFFFFF"/>
          </w:rPr>
          <w:delText xml:space="preserve"> </w:delText>
        </w:r>
        <w:r w:rsidR="00E36E9F" w:rsidDel="000C7872">
          <w:rPr>
            <w:rFonts w:ascii="Cambria" w:eastAsia="Times New Roman" w:hAnsi="Cambria" w:cs="Arial"/>
            <w:color w:val="222222"/>
            <w:shd w:val="clear" w:color="auto" w:fill="FFFFFF"/>
          </w:rPr>
          <w:delText xml:space="preserve">on this </w:delText>
        </w:r>
      </w:del>
      <w:del w:id="1520" w:author="Long, Bria Lorelle" w:date="2017-12-19T15:00:00Z">
        <w:r w:rsidR="00037ADC" w:rsidDel="003B1291">
          <w:rPr>
            <w:rFonts w:ascii="Cambria" w:eastAsia="Times New Roman" w:hAnsi="Cambria" w:cs="Arial"/>
            <w:color w:val="222222"/>
            <w:shd w:val="clear" w:color="auto" w:fill="FFFFFF"/>
          </w:rPr>
          <w:delText>possibility</w:delText>
        </w:r>
      </w:del>
      <w:del w:id="1521" w:author="Long, Bria Lorelle" w:date="2017-12-19T15:25:00Z">
        <w:r w:rsidR="00E36E9F" w:rsidDel="000C7872">
          <w:rPr>
            <w:rFonts w:ascii="Cambria" w:eastAsia="Times New Roman" w:hAnsi="Cambria" w:cs="Arial"/>
            <w:color w:val="222222"/>
            <w:shd w:val="clear" w:color="auto" w:fill="FFFFFF"/>
          </w:rPr>
          <w:delText>.</w:delText>
        </w:r>
      </w:del>
    </w:p>
    <w:p w14:paraId="06AE49BA" w14:textId="77777777" w:rsidR="0053134C" w:rsidRPr="000E3FD3" w:rsidRDefault="0053134C" w:rsidP="0053134C">
      <w:pPr>
        <w:spacing w:line="480" w:lineRule="auto"/>
        <w:rPr>
          <w:i/>
        </w:rPr>
      </w:pPr>
      <w:r>
        <w:rPr>
          <w:i/>
        </w:rPr>
        <w:t>Does real-world size organize neural responses to objects in preschoolers?</w:t>
      </w:r>
    </w:p>
    <w:p w14:paraId="1B23CEFC" w14:textId="189B611C" w:rsidR="00C44592" w:rsidRPr="00C44592" w:rsidRDefault="0053134C">
      <w:pPr>
        <w:spacing w:line="480" w:lineRule="auto"/>
        <w:ind w:firstLine="720"/>
        <w:rPr>
          <w:ins w:id="1522" w:author="Long, Bria Lorelle" w:date="2017-12-19T15:05:00Z"/>
          <w:b/>
          <w:rPrChange w:id="1523" w:author="Long, Bria Lorelle" w:date="2017-12-19T15:05:00Z">
            <w:rPr>
              <w:ins w:id="1524" w:author="Long, Bria Lorelle" w:date="2017-12-19T15:05:00Z"/>
              <w:rFonts w:ascii="Cambria" w:eastAsia="Times New Roman" w:hAnsi="Cambria" w:cs="Arial"/>
              <w:color w:val="222222"/>
              <w:shd w:val="clear" w:color="auto" w:fill="FFFFFF"/>
            </w:rPr>
          </w:rPrChange>
        </w:rPr>
        <w:pPrChange w:id="1525" w:author="Long, Bria Lorelle" w:date="2017-12-19T15:05:00Z">
          <w:pPr>
            <w:spacing w:line="480" w:lineRule="auto"/>
            <w:ind w:left="-90" w:firstLine="810"/>
          </w:pPr>
        </w:pPrChange>
      </w:pPr>
      <w:r>
        <w:t xml:space="preserve">In adults, large swaths of object-selective cortex respond more strongly </w:t>
      </w:r>
      <w:r w:rsidR="002F695F">
        <w:t>to pictures of</w:t>
      </w:r>
      <w:r>
        <w:t xml:space="preserve"> small objects than big objects, and other regions show the opposite preference (Konkle &amp; Oliva, </w:t>
      </w:r>
      <w:del w:id="1526" w:author="Long, Bria Lorelle" w:date="2018-01-17T10:11:00Z">
        <w:r w:rsidDel="003D4565">
          <w:delText>2012b</w:delText>
        </w:r>
      </w:del>
      <w:ins w:id="1527" w:author="Long, Bria Lorelle" w:date="2018-01-17T10:11:00Z">
        <w:r w:rsidR="003D4565">
          <w:t>2012a</w:t>
        </w:r>
      </w:ins>
      <w:r>
        <w:t xml:space="preserve">; Konkle &amp; Caramazza, 2013; </w:t>
      </w:r>
      <w:r w:rsidRPr="0053134C">
        <w:rPr>
          <w:rFonts w:ascii="Cambria" w:eastAsia="Times New Roman" w:hAnsi="Cambria" w:cs="Times New Roman"/>
        </w:rPr>
        <w:t xml:space="preserve">Julian, Ryan, </w:t>
      </w:r>
      <w:r>
        <w:rPr>
          <w:rFonts w:ascii="Cambria" w:eastAsia="Times New Roman" w:hAnsi="Cambria" w:cs="Times New Roman"/>
        </w:rPr>
        <w:t>&amp;</w:t>
      </w:r>
      <w:r w:rsidRPr="0053134C">
        <w:rPr>
          <w:rFonts w:ascii="Cambria" w:eastAsia="Times New Roman" w:hAnsi="Cambria" w:cs="Times New Roman"/>
        </w:rPr>
        <w:t xml:space="preserve"> Epstein</w:t>
      </w:r>
      <w:r>
        <w:t>, 2016</w:t>
      </w:r>
      <w:ins w:id="1528" w:author="Long, Bria Lorelle" w:date="2017-12-19T15:05:00Z">
        <w:r w:rsidR="003D4565">
          <w:t>);</w:t>
        </w:r>
      </w:ins>
      <w:ins w:id="1529" w:author="Long, Bria Lorelle" w:date="2018-01-17T10:11:00Z">
        <w:r w:rsidR="003D4565">
          <w:t xml:space="preserve"> </w:t>
        </w:r>
      </w:ins>
      <w:del w:id="1530" w:author="Long, Bria Lorelle" w:date="2017-12-19T15:05:00Z">
        <w:r w:rsidDel="00C44592">
          <w:delText xml:space="preserve">). </w:delText>
        </w:r>
      </w:del>
      <w:ins w:id="1531" w:author="Long, Bria Lorelle" w:date="2017-12-19T15:02:00Z">
        <w:r w:rsidR="00C44592">
          <w:t>t</w:t>
        </w:r>
      </w:ins>
      <w:del w:id="1532" w:author="Long, Bria Lorelle" w:date="2017-12-19T15:02:00Z">
        <w:r w:rsidDel="00C44592">
          <w:delText>T</w:delText>
        </w:r>
      </w:del>
      <w:r>
        <w:t>hese preferences are stable across changes in the retinal and imagined sizes of objects (</w:t>
      </w:r>
      <w:r w:rsidRPr="00083733">
        <w:t>Konkle &amp; Oliva, 2012</w:t>
      </w:r>
      <w:r>
        <w:t>b).</w:t>
      </w:r>
      <w:del w:id="1533" w:author="Long, Bria Lorelle" w:date="2017-12-19T15:05:00Z">
        <w:r w:rsidDel="00C44592">
          <w:delText xml:space="preserve"> </w:delText>
        </w:r>
        <w:r w:rsidR="00EC5C87" w:rsidDel="00C44592">
          <w:delText xml:space="preserve">As </w:delText>
        </w:r>
      </w:del>
      <w:del w:id="1534" w:author="Long, Bria Lorelle" w:date="2017-12-19T15:03:00Z">
        <w:r w:rsidR="00EC5C87" w:rsidDel="00C44592">
          <w:delText>3–4 year-olds</w:delText>
        </w:r>
      </w:del>
      <w:del w:id="1535" w:author="Long, Bria Lorelle" w:date="2017-12-19T15:05:00Z">
        <w:r w:rsidR="00EC5C87" w:rsidDel="00C44592">
          <w:delText xml:space="preserve"> show two </w:delText>
        </w:r>
        <w:r w:rsidDel="00C44592">
          <w:delText>behavioral signatur</w:delText>
        </w:r>
        <w:r w:rsidR="00EC5C87" w:rsidDel="00C44592">
          <w:delText>es</w:delText>
        </w:r>
        <w:r w:rsidDel="00C44592">
          <w:delText xml:space="preserve"> of real-world size representations, these results raise </w:delText>
        </w:r>
        <w:r w:rsidRPr="00083733" w:rsidDel="00C44592">
          <w:delText xml:space="preserve">the possibility that </w:delText>
        </w:r>
        <w:r w:rsidR="00E55DBC" w:rsidDel="00C44592">
          <w:delText xml:space="preserve">this </w:delText>
        </w:r>
        <w:r w:rsidR="002F695F" w:rsidDel="00C44592">
          <w:delText>neural signature</w:delText>
        </w:r>
        <w:r w:rsidDel="00C44592">
          <w:delText xml:space="preserve"> could</w:delText>
        </w:r>
        <w:r w:rsidRPr="00083733" w:rsidDel="00C44592">
          <w:delText xml:space="preserve"> </w:delText>
        </w:r>
        <w:r w:rsidDel="00C44592">
          <w:delText xml:space="preserve">also be evident </w:delText>
        </w:r>
        <w:r w:rsidR="002F695F" w:rsidDel="00C44592">
          <w:delText>by this age.</w:delText>
        </w:r>
      </w:del>
      <w:r w:rsidRPr="00C2529B">
        <w:rPr>
          <w:b/>
        </w:rPr>
        <w:t xml:space="preserve"> </w:t>
      </w:r>
      <w:ins w:id="1536" w:author="Long, Bria Lorelle" w:date="2017-12-19T15:05:00Z">
        <w:r w:rsidR="00C44592">
          <w:rPr>
            <w:b/>
          </w:rPr>
          <w:t xml:space="preserve"> </w:t>
        </w:r>
      </w:ins>
      <w:ins w:id="1537" w:author="Long, Bria Lorelle" w:date="2018-01-17T10:11:00Z">
        <w:r w:rsidR="003D4565">
          <w:t>R</w:t>
        </w:r>
      </w:ins>
      <w:ins w:id="1538" w:author="Long, Bria Lorelle" w:date="2017-12-19T15:05:00Z">
        <w:r w:rsidR="00C44592">
          <w:t xml:space="preserve">ecent </w:t>
        </w:r>
      </w:ins>
      <w:ins w:id="1539" w:author="Long, Bria Lorelle" w:date="2017-12-19T15:03:00Z">
        <w:r w:rsidR="00C44592">
          <w:t>work</w:t>
        </w:r>
        <w:r w:rsidR="00C44592">
          <w:rPr>
            <w:rFonts w:ascii="Cambria" w:eastAsia="Times New Roman" w:hAnsi="Cambria" w:cs="Arial"/>
            <w:color w:val="222222"/>
            <w:shd w:val="clear" w:color="auto" w:fill="FFFFFF"/>
          </w:rPr>
          <w:t xml:space="preserve"> implicates these perceptual processing regions as </w:t>
        </w:r>
      </w:ins>
      <w:ins w:id="1540" w:author="Long, Bria Lorelle" w:date="2018-01-17T10:11:00Z">
        <w:r w:rsidR="003D4565">
          <w:rPr>
            <w:rFonts w:ascii="Cambria" w:eastAsia="Times New Roman" w:hAnsi="Cambria" w:cs="Arial"/>
            <w:color w:val="222222"/>
            <w:shd w:val="clear" w:color="auto" w:fill="FFFFFF"/>
          </w:rPr>
          <w:t>causally</w:t>
        </w:r>
      </w:ins>
      <w:ins w:id="1541" w:author="Long, Bria Lorelle" w:date="2017-12-19T15:03:00Z">
        <w:r w:rsidR="00C44592">
          <w:rPr>
            <w:rFonts w:ascii="Cambria" w:eastAsia="Times New Roman" w:hAnsi="Cambria" w:cs="Arial"/>
            <w:color w:val="222222"/>
            <w:shd w:val="clear" w:color="auto" w:fill="FFFFFF"/>
          </w:rPr>
          <w:t xml:space="preserve"> implicated </w:t>
        </w:r>
      </w:ins>
      <w:ins w:id="1542" w:author="Long, Bria Lorelle" w:date="2017-12-19T15:04:00Z">
        <w:r w:rsidR="00C44592">
          <w:rPr>
            <w:rFonts w:ascii="Cambria" w:eastAsia="Times New Roman" w:hAnsi="Cambria" w:cs="Arial"/>
            <w:color w:val="222222"/>
            <w:shd w:val="clear" w:color="auto" w:fill="FFFFFF"/>
          </w:rPr>
          <w:t>in</w:t>
        </w:r>
      </w:ins>
      <w:ins w:id="1543" w:author="Long, Bria Lorelle" w:date="2017-12-19T15:03:00Z">
        <w:r w:rsidR="00C44592">
          <w:rPr>
            <w:rFonts w:ascii="Cambria" w:eastAsia="Times New Roman" w:hAnsi="Cambria" w:cs="Arial"/>
            <w:color w:val="222222"/>
            <w:shd w:val="clear" w:color="auto" w:fill="FFFFFF"/>
          </w:rPr>
          <w:t xml:space="preserve"> the Size-Stroop effect (Chiou &amp; Lambon Ralph, 2016). In particular, the Size-Stroop effect is reduced </w:t>
        </w:r>
        <w:r w:rsidR="00C44592" w:rsidRPr="00AC4D84">
          <w:rPr>
            <w:rFonts w:ascii="Cambria" w:eastAsia="Times New Roman" w:hAnsi="Cambria" w:cs="Arial"/>
            <w:color w:val="222222"/>
            <w:shd w:val="clear" w:color="auto" w:fill="FFFFFF"/>
          </w:rPr>
          <w:t xml:space="preserve">when transcranial magnetic stimulation (TMS) </w:t>
        </w:r>
        <w:r w:rsidR="00C44592">
          <w:rPr>
            <w:rFonts w:ascii="Cambria" w:eastAsia="Times New Roman" w:hAnsi="Cambria" w:cs="Arial"/>
            <w:color w:val="222222"/>
            <w:shd w:val="clear" w:color="auto" w:fill="FFFFFF"/>
          </w:rPr>
          <w:t>is applied over perceptual processing regions</w:t>
        </w:r>
        <w:r w:rsidR="00C44592" w:rsidRPr="00AC4D84">
          <w:rPr>
            <w:rFonts w:ascii="Cambria" w:eastAsia="Times New Roman" w:hAnsi="Cambria" w:cs="Arial"/>
            <w:color w:val="222222"/>
            <w:shd w:val="clear" w:color="auto" w:fill="FFFFFF"/>
          </w:rPr>
          <w:t xml:space="preserve"> (i.e., the lateral occipital complex) but</w:t>
        </w:r>
        <w:r w:rsidR="00C44592">
          <w:rPr>
            <w:rFonts w:ascii="Cambria" w:eastAsia="Times New Roman" w:hAnsi="Cambria" w:cs="Arial"/>
            <w:color w:val="222222"/>
            <w:shd w:val="clear" w:color="auto" w:fill="FFFFFF"/>
          </w:rPr>
          <w:t xml:space="preserve"> </w:t>
        </w:r>
        <w:r w:rsidR="00C44592" w:rsidRPr="004D5779">
          <w:rPr>
            <w:rFonts w:ascii="Cambria" w:eastAsia="Times New Roman" w:hAnsi="Cambria" w:cs="Arial"/>
            <w:i/>
            <w:color w:val="222222"/>
            <w:shd w:val="clear" w:color="auto" w:fill="FFFFFF"/>
          </w:rPr>
          <w:t>not</w:t>
        </w:r>
        <w:r w:rsidR="00C44592" w:rsidRPr="00AC4D84">
          <w:rPr>
            <w:rFonts w:ascii="Cambria" w:eastAsia="Times New Roman" w:hAnsi="Cambria" w:cs="Arial"/>
            <w:color w:val="222222"/>
            <w:shd w:val="clear" w:color="auto" w:fill="FFFFFF"/>
          </w:rPr>
          <w:t xml:space="preserve"> </w:t>
        </w:r>
        <w:r w:rsidR="00C44592">
          <w:rPr>
            <w:rFonts w:ascii="Cambria" w:eastAsia="Times New Roman" w:hAnsi="Cambria" w:cs="Arial"/>
            <w:color w:val="222222"/>
            <w:shd w:val="clear" w:color="auto" w:fill="FFFFFF"/>
          </w:rPr>
          <w:t>over regions invoked</w:t>
        </w:r>
        <w:r w:rsidR="00C44592" w:rsidRPr="00AC4D84">
          <w:rPr>
            <w:rFonts w:ascii="Cambria" w:eastAsia="Times New Roman" w:hAnsi="Cambria" w:cs="Arial"/>
            <w:color w:val="222222"/>
            <w:shd w:val="clear" w:color="auto" w:fill="FFFFFF"/>
          </w:rPr>
          <w:t xml:space="preserve"> in semantic processing (i.e., the anterior temporal lobe; ATL). Conversely, conceptual judgments about object size </w:t>
        </w:r>
        <w:r w:rsidR="00C44592">
          <w:rPr>
            <w:rFonts w:ascii="Cambria" w:eastAsia="Times New Roman" w:hAnsi="Cambria" w:cs="Arial"/>
            <w:color w:val="222222"/>
            <w:shd w:val="clear" w:color="auto" w:fill="FFFFFF"/>
          </w:rPr>
          <w:t xml:space="preserve">are </w:t>
        </w:r>
        <w:r w:rsidR="00C44592" w:rsidRPr="00AC4D84">
          <w:rPr>
            <w:rFonts w:ascii="Cambria" w:eastAsia="Times New Roman" w:hAnsi="Cambria" w:cs="Arial"/>
            <w:color w:val="222222"/>
            <w:shd w:val="clear" w:color="auto" w:fill="FFFFFF"/>
          </w:rPr>
          <w:t xml:space="preserve">disrupted by TMS to </w:t>
        </w:r>
        <w:r w:rsidR="00C44592">
          <w:rPr>
            <w:rFonts w:ascii="Cambria" w:eastAsia="Times New Roman" w:hAnsi="Cambria" w:cs="Arial"/>
            <w:color w:val="222222"/>
            <w:shd w:val="clear" w:color="auto" w:fill="FFFFFF"/>
          </w:rPr>
          <w:t xml:space="preserve">the ATL </w:t>
        </w:r>
        <w:r w:rsidR="00C44592" w:rsidRPr="00AC4D84">
          <w:rPr>
            <w:rFonts w:ascii="Cambria" w:eastAsia="Times New Roman" w:hAnsi="Cambria" w:cs="Arial"/>
            <w:color w:val="222222"/>
            <w:shd w:val="clear" w:color="auto" w:fill="FFFFFF"/>
          </w:rPr>
          <w:t xml:space="preserve">(Chiou &amp; Lambon Ralph, 2016). </w:t>
        </w:r>
        <w:r w:rsidR="00C44592">
          <w:rPr>
            <w:rFonts w:ascii="Cambria" w:eastAsia="Times New Roman" w:hAnsi="Cambria" w:cs="Arial"/>
            <w:color w:val="222222"/>
            <w:shd w:val="clear" w:color="auto" w:fill="FFFFFF"/>
          </w:rPr>
          <w:t xml:space="preserve"> In other words, the perceptual representations housed in these regions appear to be </w:t>
        </w:r>
      </w:ins>
      <w:ins w:id="1544" w:author="Long, Bria Lorelle" w:date="2018-01-17T10:11:00Z">
        <w:r w:rsidR="003D4565">
          <w:rPr>
            <w:rFonts w:ascii="Cambria" w:eastAsia="Times New Roman" w:hAnsi="Cambria" w:cs="Arial"/>
            <w:color w:val="222222"/>
            <w:shd w:val="clear" w:color="auto" w:fill="FFFFFF"/>
          </w:rPr>
          <w:t xml:space="preserve">causally </w:t>
        </w:r>
      </w:ins>
      <w:ins w:id="1545" w:author="Long, Bria Lorelle" w:date="2017-12-19T15:03:00Z">
        <w:r w:rsidR="00C44592">
          <w:rPr>
            <w:rFonts w:ascii="Cambria" w:eastAsia="Times New Roman" w:hAnsi="Cambria" w:cs="Arial"/>
            <w:color w:val="222222"/>
            <w:shd w:val="clear" w:color="auto" w:fill="FFFFFF"/>
          </w:rPr>
          <w:t xml:space="preserve">implicated in the Size-Stroop effect in adults.  </w:t>
        </w:r>
      </w:ins>
    </w:p>
    <w:p w14:paraId="5CD4F873" w14:textId="34FA326C" w:rsidR="003B1291" w:rsidRPr="0009123E" w:rsidRDefault="00C44592">
      <w:pPr>
        <w:spacing w:line="480" w:lineRule="auto"/>
        <w:ind w:firstLine="720"/>
        <w:rPr>
          <w:ins w:id="1546" w:author="Long, Bria Lorelle" w:date="2017-12-01T13:08:00Z"/>
          <w:rFonts w:ascii="Cambria" w:eastAsia="Times New Roman" w:hAnsi="Cambria" w:cs="Arial"/>
          <w:color w:val="222222"/>
          <w:shd w:val="clear" w:color="auto" w:fill="FFFFFF"/>
          <w:rPrChange w:id="1547" w:author="Long, Bria Lorelle" w:date="2017-12-19T15:35:00Z">
            <w:rPr>
              <w:ins w:id="1548" w:author="Long, Bria Lorelle" w:date="2017-12-01T13:08:00Z"/>
            </w:rPr>
          </w:rPrChange>
        </w:rPr>
        <w:pPrChange w:id="1549" w:author="Long, Bria Lorelle" w:date="2017-12-19T15:35:00Z">
          <w:pPr>
            <w:spacing w:line="480" w:lineRule="auto"/>
            <w:ind w:left="-90" w:firstLine="810"/>
          </w:pPr>
        </w:pPrChange>
      </w:pPr>
      <w:ins w:id="1550" w:author="Long, Bria Lorelle" w:date="2017-12-19T15:06:00Z">
        <w:r>
          <w:t>Thus, as</w:t>
        </w:r>
      </w:ins>
      <w:ins w:id="1551" w:author="Long, Bria Lorelle" w:date="2017-12-19T15:05:00Z">
        <w:r>
          <w:t xml:space="preserve"> preschoolers show two behavioral signatures of</w:t>
        </w:r>
        <w:r w:rsidR="000C7872">
          <w:t xml:space="preserve"> </w:t>
        </w:r>
        <w:r w:rsidR="00C54FD7">
          <w:t>real-world size representation,</w:t>
        </w:r>
        <w:r w:rsidRPr="00083733">
          <w:t xml:space="preserve"> </w:t>
        </w:r>
      </w:ins>
      <w:ins w:id="1552" w:author="Long, Bria Lorelle" w:date="2017-12-19T15:06:00Z">
        <w:r>
          <w:t>this</w:t>
        </w:r>
      </w:ins>
      <w:ins w:id="1553" w:author="Long, Bria Lorelle" w:date="2017-12-19T15:05:00Z">
        <w:r>
          <w:t xml:space="preserve"> </w:t>
        </w:r>
      </w:ins>
      <w:ins w:id="1554" w:author="Long, Bria Lorelle" w:date="2017-12-19T15:29:00Z">
        <w:r w:rsidR="000C7872">
          <w:t xml:space="preserve">large-scale </w:t>
        </w:r>
      </w:ins>
      <w:ins w:id="1555" w:author="Long, Bria Lorelle" w:date="2017-12-19T15:05:00Z">
        <w:r>
          <w:t xml:space="preserve">neural </w:t>
        </w:r>
      </w:ins>
      <w:ins w:id="1556" w:author="Long, Bria Lorelle" w:date="2017-12-19T15:06:00Z">
        <w:r>
          <w:t>organization</w:t>
        </w:r>
      </w:ins>
      <w:ins w:id="1557" w:author="Long, Bria Lorelle" w:date="2017-12-19T15:05:00Z">
        <w:r>
          <w:t xml:space="preserve"> could</w:t>
        </w:r>
        <w:r w:rsidRPr="00083733">
          <w:t xml:space="preserve"> </w:t>
        </w:r>
        <w:r>
          <w:t>also be evident by this age.</w:t>
        </w:r>
        <w:r w:rsidRPr="00C2529B">
          <w:rPr>
            <w:b/>
          </w:rPr>
          <w:t xml:space="preserve"> </w:t>
        </w:r>
        <w:r>
          <w:t xml:space="preserve">Recent work on neural responses to objects in children suggest that this is plausible: adults and children exhibit similar </w:t>
        </w:r>
        <w:r w:rsidRPr="00E55DBC">
          <w:t>patterns</w:t>
        </w:r>
        <w:r>
          <w:t xml:space="preserve"> of neural responses to objects, bodies, faces, and scenes by 5–7 years of age (</w:t>
        </w:r>
        <w:r w:rsidRPr="004D4B6D">
          <w:t>Cohen</w:t>
        </w:r>
        <w:r>
          <w:t xml:space="preserve"> et al., 2016).  </w:t>
        </w:r>
      </w:ins>
      <w:del w:id="1558" w:author="Long, Bria Lorelle" w:date="2017-12-19T15:04:00Z">
        <w:r w:rsidR="002F695F" w:rsidDel="00C44592">
          <w:delText>Recent</w:delText>
        </w:r>
        <w:r w:rsidR="0053134C" w:rsidDel="00C44592">
          <w:delText xml:space="preserve"> work on neural responses to objects in children suggest that this is plausible</w:delText>
        </w:r>
        <w:r w:rsidR="002F695F" w:rsidDel="00C44592">
          <w:delText>:</w:delText>
        </w:r>
        <w:r w:rsidR="0053134C" w:rsidDel="00C44592">
          <w:delText xml:space="preserve"> adults and children exhibit similar </w:delText>
        </w:r>
        <w:r w:rsidR="0053134C" w:rsidRPr="00E55DBC" w:rsidDel="00C44592">
          <w:delText>large-scale patterns</w:delText>
        </w:r>
        <w:r w:rsidR="0053134C" w:rsidDel="00C44592">
          <w:delText xml:space="preserve"> of neural responses to </w:delText>
        </w:r>
        <w:r w:rsidR="00EC5C87" w:rsidDel="00C44592">
          <w:delText xml:space="preserve">objects, </w:delText>
        </w:r>
        <w:r w:rsidR="004B2CE8" w:rsidDel="00C44592">
          <w:delText xml:space="preserve">bodies, </w:delText>
        </w:r>
        <w:r w:rsidR="00EC5C87" w:rsidDel="00C44592">
          <w:delText xml:space="preserve">faces, and scenes </w:delText>
        </w:r>
        <w:r w:rsidR="002F695F" w:rsidDel="00C44592">
          <w:delText>by 5–</w:delText>
        </w:r>
        <w:r w:rsidR="00EC5C87" w:rsidDel="00C44592">
          <w:delText xml:space="preserve">7 years of age </w:delText>
        </w:r>
        <w:r w:rsidR="0053134C" w:rsidDel="00C44592">
          <w:delText>(</w:delText>
        </w:r>
        <w:r w:rsidR="0053134C" w:rsidRPr="004D4B6D" w:rsidDel="00C44592">
          <w:delText>Cohen</w:delText>
        </w:r>
        <w:r w:rsidR="0053134C" w:rsidDel="00C44592">
          <w:delText xml:space="preserve"> et al., 2016). </w:delText>
        </w:r>
        <w:r w:rsidR="00EC5C87" w:rsidDel="00C44592">
          <w:delText xml:space="preserve"> </w:delText>
        </w:r>
      </w:del>
      <w:del w:id="1559" w:author="Long, Bria Lorelle" w:date="2018-01-17T10:12:00Z">
        <w:r w:rsidR="00707EAB" w:rsidDel="003D4565">
          <w:delText>Further</w:delText>
        </w:r>
      </w:del>
      <w:ins w:id="1560" w:author="Long, Bria Lorelle" w:date="2018-01-17T10:12:00Z">
        <w:r w:rsidR="003D4565">
          <w:t>Future</w:t>
        </w:r>
      </w:ins>
      <w:r w:rsidR="00707EAB">
        <w:t xml:space="preserve"> studies </w:t>
      </w:r>
      <w:ins w:id="1561" w:author="mariko.moher@williams.edu" w:date="2018-01-24T13:01:00Z">
        <w:r w:rsidR="00940446">
          <w:t>c</w:t>
        </w:r>
      </w:ins>
      <w:del w:id="1562" w:author="Long, Bria Lorelle" w:date="2018-02-05T17:41:00Z">
        <w:r w:rsidR="00707EAB" w:rsidDel="00530645">
          <w:delText>h</w:delText>
        </w:r>
      </w:del>
      <w:r w:rsidR="00707EAB">
        <w:t xml:space="preserve">ould explore whether </w:t>
      </w:r>
      <w:r w:rsidR="0053134C">
        <w:t>a large-scale organization</w:t>
      </w:r>
      <w:r w:rsidR="00E55DBC">
        <w:t xml:space="preserve"> of object-selective cortex</w:t>
      </w:r>
      <w:r w:rsidR="0053134C">
        <w:t xml:space="preserve"> by real-world object size </w:t>
      </w:r>
      <w:del w:id="1563" w:author="Long, Bria Lorelle" w:date="2017-12-19T15:29:00Z">
        <w:r w:rsidR="00707EAB" w:rsidDel="000C7872">
          <w:delText>might</w:delText>
        </w:r>
        <w:r w:rsidR="0053134C" w:rsidDel="000C7872">
          <w:delText xml:space="preserve"> </w:delText>
        </w:r>
        <w:r w:rsidR="00EC5C87" w:rsidDel="000C7872">
          <w:delText>be in</w:delText>
        </w:r>
      </w:del>
      <w:ins w:id="1564" w:author="Long, Bria Lorelle" w:date="2017-12-19T15:29:00Z">
        <w:r w:rsidR="000C7872">
          <w:t>is already</w:t>
        </w:r>
      </w:ins>
      <w:ins w:id="1565" w:author="Long, Bria Lorelle" w:date="2018-01-17T10:12:00Z">
        <w:r w:rsidR="003D4565">
          <w:t xml:space="preserve"> in</w:t>
        </w:r>
      </w:ins>
      <w:r w:rsidR="00EC5C87">
        <w:t xml:space="preserve"> place by </w:t>
      </w:r>
      <w:del w:id="1566" w:author="Long, Bria Lorelle" w:date="2017-12-19T15:06:00Z">
        <w:r w:rsidR="00EC5C87" w:rsidDel="00C44592">
          <w:delText>3–4 years of age</w:delText>
        </w:r>
        <w:r w:rsidR="002F695F" w:rsidDel="00C44592">
          <w:delText>.</w:delText>
        </w:r>
      </w:del>
      <w:ins w:id="1567" w:author="Long, Bria Lorelle" w:date="2017-12-19T15:06:00Z">
        <w:r>
          <w:t>the preschool years.</w:t>
        </w:r>
      </w:ins>
    </w:p>
    <w:p w14:paraId="381DD675" w14:textId="77777777" w:rsidR="00903084" w:rsidRDefault="00903084" w:rsidP="00274B84">
      <w:pPr>
        <w:spacing w:line="480" w:lineRule="auto"/>
        <w:outlineLvl w:val="0"/>
        <w:rPr>
          <w:ins w:id="1568" w:author="Long, Bria Lorelle" w:date="2017-12-01T13:41:00Z"/>
          <w:i/>
        </w:rPr>
      </w:pPr>
      <w:ins w:id="1569" w:author="Long, Bria Lorelle" w:date="2017-12-01T13:41:00Z">
        <w:r>
          <w:rPr>
            <w:i/>
          </w:rPr>
          <w:t>Might younger children also show the Size-Stroop effect?</w:t>
        </w:r>
      </w:ins>
    </w:p>
    <w:p w14:paraId="6BB917CC" w14:textId="2C00C244" w:rsidR="00903084" w:rsidRDefault="003D4565">
      <w:pPr>
        <w:spacing w:line="480" w:lineRule="auto"/>
        <w:ind w:left="-90" w:firstLine="810"/>
        <w:rPr>
          <w:ins w:id="1570" w:author="Long, Bria Lorelle" w:date="2017-12-01T13:41:00Z"/>
        </w:rPr>
      </w:pPr>
      <w:ins w:id="1571" w:author="Long, Bria Lorelle" w:date="2018-01-17T10:13:00Z">
        <w:r>
          <w:t xml:space="preserve">When </w:t>
        </w:r>
      </w:ins>
      <w:ins w:id="1572" w:author="Long, Bria Lorelle" w:date="2018-01-17T10:15:00Z">
        <w:r>
          <w:t>and how do</w:t>
        </w:r>
      </w:ins>
      <w:ins w:id="1573" w:author="Long, Bria Lorelle" w:date="2018-01-17T10:13:00Z">
        <w:r>
          <w:t xml:space="preserve"> children begin to automatically </w:t>
        </w:r>
      </w:ins>
      <w:ins w:id="1574" w:author="Long, Bria Lorelle" w:date="2018-01-17T10:14:00Z">
        <w:r>
          <w:t>process</w:t>
        </w:r>
      </w:ins>
      <w:ins w:id="1575" w:author="Long, Bria Lorelle" w:date="2018-01-17T10:13:00Z">
        <w:r>
          <w:t xml:space="preserve"> the real-world sizes of </w:t>
        </w:r>
      </w:ins>
      <w:ins w:id="1576" w:author="Long, Bria Lorelle" w:date="2018-01-17T10:17:00Z">
        <w:r w:rsidR="002701B3">
          <w:t xml:space="preserve">pictured </w:t>
        </w:r>
      </w:ins>
      <w:ins w:id="1577" w:author="Long, Bria Lorelle" w:date="2018-01-17T10:13:00Z">
        <w:r>
          <w:t xml:space="preserve">objects? </w:t>
        </w:r>
      </w:ins>
      <w:ins w:id="1578" w:author="Long, Bria Lorelle" w:date="2018-01-17T10:15:00Z">
        <w:r>
          <w:t>On the one hand,</w:t>
        </w:r>
      </w:ins>
      <w:ins w:id="1579" w:author="Long, Bria Lorelle" w:date="2017-12-01T13:41:00Z">
        <w:r w:rsidR="00903084">
          <w:t xml:space="preserve"> younger infants and children </w:t>
        </w:r>
      </w:ins>
      <w:ins w:id="1580" w:author="Long, Bria Lorelle" w:date="2018-01-17T10:13:00Z">
        <w:r>
          <w:t xml:space="preserve">may </w:t>
        </w:r>
      </w:ins>
      <w:ins w:id="1581" w:author="Long, Bria Lorelle" w:date="2017-12-01T13:41:00Z">
        <w:r w:rsidR="00903084">
          <w:t>activate real-world size when they see pictured objects, but</w:t>
        </w:r>
      </w:ins>
      <w:ins w:id="1582" w:author="Long, Bria Lorelle" w:date="2018-01-17T10:16:00Z">
        <w:r w:rsidR="002701B3">
          <w:t xml:space="preserve"> may</w:t>
        </w:r>
      </w:ins>
      <w:ins w:id="1583" w:author="Long, Bria Lorelle" w:date="2017-12-01T13:41:00Z">
        <w:r w:rsidR="00903084">
          <w:t xml:space="preserve"> first need to access basic-level representations (e.g., “bottle”)</w:t>
        </w:r>
      </w:ins>
      <w:ins w:id="1584" w:author="Long, Bria Lorelle" w:date="2017-12-01T13:47:00Z">
        <w:r w:rsidR="003C7505">
          <w:t xml:space="preserve"> before they can access size </w:t>
        </w:r>
      </w:ins>
      <w:ins w:id="1585" w:author="Long, Bria Lorelle" w:date="2017-12-01T13:48:00Z">
        <w:r w:rsidR="003C7505">
          <w:t>representations</w:t>
        </w:r>
      </w:ins>
      <w:ins w:id="1586" w:author="Long, Bria Lorelle" w:date="2017-12-19T15:30:00Z">
        <w:r w:rsidR="000C7872">
          <w:t>.</w:t>
        </w:r>
      </w:ins>
      <w:ins w:id="1587" w:author="Long, Bria Lorelle" w:date="2018-01-17T10:16:00Z">
        <w:r w:rsidR="002701B3" w:rsidRPr="002701B3">
          <w:t xml:space="preserve"> </w:t>
        </w:r>
        <w:r w:rsidR="002701B3">
          <w:t xml:space="preserve">In other words, it could take many years before mid-level features are implicated in the processing of real-world size (Long &amp; Konkle, 2017). If this is the case, </w:t>
        </w:r>
      </w:ins>
      <w:ins w:id="1588" w:author="Susan Carey" w:date="2017-12-17T12:05:00Z">
        <w:del w:id="1589" w:author="Long, Bria Lorelle" w:date="2017-12-19T15:00:00Z">
          <w:r w:rsidR="003F12C8" w:rsidDel="003B1291">
            <w:delText>{We could conclude there should be no Size-Stroop effect then, because there is no evidence that information about size derived from basic level identifica</w:delText>
          </w:r>
        </w:del>
      </w:ins>
      <w:ins w:id="1590" w:author="Susan Carey" w:date="2017-12-17T12:06:00Z">
        <w:del w:id="1591" w:author="Long, Bria Lorelle" w:date="2017-12-19T15:00:00Z">
          <w:r w:rsidR="003F12C8" w:rsidDel="003B1291">
            <w:delText>tion drives the effect</w:delText>
          </w:r>
        </w:del>
      </w:ins>
      <w:ins w:id="1592" w:author="Long, Bria Lorelle" w:date="2017-12-19T15:00:00Z">
        <w:r w:rsidR="003B1291">
          <w:t xml:space="preserve">we </w:t>
        </w:r>
      </w:ins>
      <w:ins w:id="1593" w:author="Long, Bria Lorelle" w:date="2017-12-19T15:01:00Z">
        <w:r w:rsidR="003B1291">
          <w:t>would</w:t>
        </w:r>
      </w:ins>
      <w:ins w:id="1594" w:author="Long, Bria Lorelle" w:date="2017-12-19T15:30:00Z">
        <w:r w:rsidR="000C7872">
          <w:t xml:space="preserve"> </w:t>
        </w:r>
      </w:ins>
      <w:ins w:id="1595" w:author="Long, Bria Lorelle" w:date="2018-01-17T10:16:00Z">
        <w:r w:rsidR="002701B3">
          <w:t>not</w:t>
        </w:r>
      </w:ins>
      <w:ins w:id="1596" w:author="Long, Bria Lorelle" w:date="2017-12-19T15:01:00Z">
        <w:r w:rsidR="003B1291">
          <w:t xml:space="preserve"> expect </w:t>
        </w:r>
      </w:ins>
      <w:ins w:id="1597" w:author="Long, Bria Lorelle" w:date="2018-01-17T10:16:00Z">
        <w:r w:rsidR="002701B3">
          <w:t xml:space="preserve">to </w:t>
        </w:r>
      </w:ins>
      <w:ins w:id="1598" w:author="Long, Bria Lorelle" w:date="2017-12-19T15:01:00Z">
        <w:r w:rsidR="003B1291">
          <w:t xml:space="preserve">observe a Size-Stroop effect </w:t>
        </w:r>
      </w:ins>
      <w:ins w:id="1599" w:author="Long, Bria Lorelle" w:date="2017-12-19T15:00:00Z">
        <w:r w:rsidR="003B1291">
          <w:t xml:space="preserve">until children </w:t>
        </w:r>
      </w:ins>
      <w:ins w:id="1600" w:author="Long, Bria Lorelle" w:date="2018-01-17T10:16:00Z">
        <w:r w:rsidR="002701B3">
          <w:t>these younger children, given that there is little evidence that basic-level recognition mediates the Size-Stroop effect</w:t>
        </w:r>
      </w:ins>
      <w:ins w:id="1601" w:author="Long, Bria Lorelle" w:date="2017-12-19T15:00:00Z">
        <w:r w:rsidR="003B1291">
          <w:t>.</w:t>
        </w:r>
      </w:ins>
      <w:ins w:id="1602" w:author="Long, Bria Lorelle" w:date="2017-12-19T15:02:00Z">
        <w:r w:rsidR="00C44592">
          <w:t xml:space="preserve"> </w:t>
        </w:r>
      </w:ins>
      <w:ins w:id="1603" w:author="Susan Carey" w:date="2017-12-17T12:06:00Z">
        <w:del w:id="1604" w:author="Long, Bria Lorelle" w:date="2017-12-19T15:00:00Z">
          <w:r w:rsidR="003F12C8" w:rsidDel="003B1291">
            <w:delText>}</w:delText>
          </w:r>
        </w:del>
        <w:del w:id="1605" w:author="Long, Bria Lorelle" w:date="2017-12-19T15:02:00Z">
          <w:r w:rsidR="003F12C8" w:rsidDel="00C44592">
            <w:delText xml:space="preserve"> </w:delText>
          </w:r>
        </w:del>
        <w:del w:id="1606" w:author="Long, Bria Lorelle" w:date="2017-12-19T15:01:00Z">
          <w:r w:rsidR="003F12C8" w:rsidDel="003B1291">
            <w:delText xml:space="preserve"> </w:delText>
          </w:r>
        </w:del>
      </w:ins>
      <w:ins w:id="1607" w:author="Long, Bria Lorelle" w:date="2017-12-01T13:41:00Z">
        <w:r w:rsidR="00903084">
          <w:t xml:space="preserve">On the other </w:t>
        </w:r>
      </w:ins>
      <w:ins w:id="1608" w:author="Long, Bria Lorelle" w:date="2018-01-17T10:16:00Z">
        <w:r w:rsidR="002701B3">
          <w:t>hand</w:t>
        </w:r>
      </w:ins>
      <w:ins w:id="1609" w:author="Long, Bria Lorelle" w:date="2017-12-19T15:01:00Z">
        <w:r w:rsidR="003B1291">
          <w:t>,</w:t>
        </w:r>
      </w:ins>
      <w:ins w:id="1610" w:author="Long, Bria Lorelle" w:date="2017-12-01T13:41:00Z">
        <w:r w:rsidR="00903084">
          <w:t xml:space="preserve"> </w:t>
        </w:r>
      </w:ins>
      <w:ins w:id="1611" w:author="Long, Bria Lorelle" w:date="2017-12-19T15:31:00Z">
        <w:r w:rsidR="00C54FD7">
          <w:t xml:space="preserve">mid-level </w:t>
        </w:r>
        <w:r w:rsidR="000C7872">
          <w:t xml:space="preserve">perceptual representations </w:t>
        </w:r>
      </w:ins>
      <w:ins w:id="1612" w:author="Long, Bria Lorelle" w:date="2017-12-19T15:32:00Z">
        <w:r w:rsidR="00C54FD7">
          <w:t xml:space="preserve">may become linked to </w:t>
        </w:r>
        <w:r w:rsidR="000C7872">
          <w:t xml:space="preserve">real-world size processing relatively early in life. Infants could acquire </w:t>
        </w:r>
      </w:ins>
      <w:ins w:id="1613" w:author="Long, Bria Lorelle" w:date="2017-12-19T15:33:00Z">
        <w:r w:rsidR="000C7872">
          <w:t>the</w:t>
        </w:r>
      </w:ins>
      <w:ins w:id="1614" w:author="Long, Bria Lorelle" w:date="2017-12-19T15:32:00Z">
        <w:r w:rsidR="000C7872">
          <w:t xml:space="preserve"> </w:t>
        </w:r>
      </w:ins>
      <w:ins w:id="1615" w:author="Long, Bria Lorelle" w:date="2017-12-19T15:33:00Z">
        <w:r w:rsidR="000C7872">
          <w:t>perceptual representations</w:t>
        </w:r>
      </w:ins>
      <w:ins w:id="1616" w:author="Long, Bria Lorelle" w:date="2017-12-19T15:32:00Z">
        <w:r w:rsidR="000C7872">
          <w:t xml:space="preserve"> </w:t>
        </w:r>
      </w:ins>
      <w:ins w:id="1617" w:author="Long, Bria Lorelle" w:date="2017-12-19T15:33:00Z">
        <w:r w:rsidR="000C7872">
          <w:t xml:space="preserve">that characterize big vs. small objects as classes </w:t>
        </w:r>
      </w:ins>
      <w:ins w:id="1618" w:author="Long, Bria Lorelle" w:date="2017-12-19T15:32:00Z">
        <w:r w:rsidR="000C7872">
          <w:t xml:space="preserve">without the need for basic-level kind representations, </w:t>
        </w:r>
      </w:ins>
      <w:ins w:id="1619" w:author="Long, Bria Lorelle" w:date="2017-12-19T15:31:00Z">
        <w:r w:rsidR="000C7872">
          <w:t>p</w:t>
        </w:r>
      </w:ins>
      <w:ins w:id="1620" w:author="Long, Bria Lorelle" w:date="2017-12-19T15:32:00Z">
        <w:r w:rsidR="000C7872">
          <w:t>ossibly</w:t>
        </w:r>
      </w:ins>
      <w:ins w:id="1621" w:author="Long, Bria Lorelle" w:date="2017-12-19T15:31:00Z">
        <w:r w:rsidR="000C7872">
          <w:t xml:space="preserve"> as a byproduct of visual and haptic experience </w:t>
        </w:r>
      </w:ins>
      <w:ins w:id="1622" w:author="Long, Bria Lorelle" w:date="2017-12-19T15:32:00Z">
        <w:r w:rsidR="000C7872">
          <w:t>with</w:t>
        </w:r>
      </w:ins>
      <w:ins w:id="1623" w:author="Long, Bria Lorelle" w:date="2017-12-19T15:31:00Z">
        <w:r w:rsidR="000C7872">
          <w:t xml:space="preserve"> </w:t>
        </w:r>
      </w:ins>
      <w:ins w:id="1624" w:author="Long, Bria Lorelle" w:date="2017-12-19T15:32:00Z">
        <w:r w:rsidR="000C7872">
          <w:t>objects of different sizes</w:t>
        </w:r>
      </w:ins>
      <w:ins w:id="1625" w:author="Long, Bria Lorelle" w:date="2017-12-19T15:33:00Z">
        <w:r w:rsidR="000C7872">
          <w:t xml:space="preserve">. If </w:t>
        </w:r>
      </w:ins>
      <w:ins w:id="1626" w:author="Long, Bria Lorelle" w:date="2018-01-17T10:17:00Z">
        <w:r w:rsidR="002701B3">
          <w:t>so</w:t>
        </w:r>
      </w:ins>
      <w:ins w:id="1627" w:author="Long, Bria Lorelle" w:date="2017-12-19T15:33:00Z">
        <w:r w:rsidR="000C7872">
          <w:t>,</w:t>
        </w:r>
      </w:ins>
      <w:ins w:id="1628" w:author="Long, Bria Lorelle" w:date="2017-12-01T13:41:00Z">
        <w:r w:rsidR="00903084">
          <w:t xml:space="preserve"> then the perceptual features of unfamiliar objects could already activate real-world size information in young infa</w:t>
        </w:r>
        <w:r w:rsidR="00E116BE">
          <w:t xml:space="preserve">nts. </w:t>
        </w:r>
      </w:ins>
    </w:p>
    <w:p w14:paraId="36D2F062" w14:textId="7B732C17" w:rsidR="00903084" w:rsidRDefault="00903084" w:rsidP="00903084">
      <w:pPr>
        <w:spacing w:line="480" w:lineRule="auto"/>
        <w:ind w:left="-90" w:firstLine="810"/>
        <w:rPr>
          <w:ins w:id="1629" w:author="Long, Bria Lorelle" w:date="2017-12-01T13:41:00Z"/>
        </w:rPr>
      </w:pPr>
      <w:ins w:id="1630" w:author="Long, Bria Lorelle" w:date="2017-12-01T13:41:00Z">
        <w:r>
          <w:t xml:space="preserve">As this Size-Stroop paradigm was already difficult to run with 3-year-olds, future research will need to develop new methods to examine if and how younger children activate real-world size information when they see pictured objects. We suspect that using a combination of both looking time and reaching measures, as have previously been used to study depth perception in infancy (i.e., Yonas et al., 1982) may help us gain traction on </w:t>
        </w:r>
      </w:ins>
      <w:ins w:id="1631" w:author="Long, Bria Lorelle" w:date="2017-12-01T13:48:00Z">
        <w:r w:rsidR="00E116BE">
          <w:t>these</w:t>
        </w:r>
      </w:ins>
      <w:ins w:id="1632" w:author="Long, Bria Lorelle" w:date="2017-12-01T13:41:00Z">
        <w:r>
          <w:t xml:space="preserve"> question</w:t>
        </w:r>
      </w:ins>
      <w:ins w:id="1633" w:author="Long, Bria Lorelle" w:date="2017-12-01T13:48:00Z">
        <w:r w:rsidR="00E116BE">
          <w:t>s</w:t>
        </w:r>
      </w:ins>
      <w:ins w:id="1634" w:author="Long, Bria Lorelle" w:date="2017-12-01T13:41:00Z">
        <w:r>
          <w:t>. An understanding of the mechanisms that lead to adult-like real-world size representations is not only important from a developmental perspective, but will inform theories of why and how real-world size organizes our cognitive and neural representations of objects in adulthood.</w:t>
        </w:r>
      </w:ins>
    </w:p>
    <w:p w14:paraId="1933054A" w14:textId="473C58CE" w:rsidR="00EE25E7" w:rsidRPr="00EE25E7" w:rsidDel="008C3DA2" w:rsidRDefault="00EE25E7">
      <w:pPr>
        <w:spacing w:line="480" w:lineRule="auto"/>
        <w:rPr>
          <w:del w:id="1635" w:author="Long, Bria Lorelle" w:date="2017-12-01T13:08:00Z"/>
          <w:i/>
          <w:rPrChange w:id="1636" w:author="Long, Bria Lorelle" w:date="2017-12-01T12:57:00Z">
            <w:rPr>
              <w:del w:id="1637" w:author="Long, Bria Lorelle" w:date="2017-12-01T13:08:00Z"/>
            </w:rPr>
          </w:rPrChange>
        </w:rPr>
        <w:pPrChange w:id="1638" w:author="Long, Bria Lorelle" w:date="2017-12-01T13:41:00Z">
          <w:pPr>
            <w:spacing w:line="480" w:lineRule="auto"/>
            <w:ind w:firstLine="720"/>
          </w:pPr>
        </w:pPrChange>
      </w:pPr>
    </w:p>
    <w:p w14:paraId="4F200010" w14:textId="6AA6A79C" w:rsidR="002D0D38" w:rsidRPr="00503D8D" w:rsidDel="008C3DA2" w:rsidRDefault="002D0D38">
      <w:pPr>
        <w:spacing w:line="480" w:lineRule="auto"/>
        <w:rPr>
          <w:del w:id="1639" w:author="Long, Bria Lorelle" w:date="2017-12-01T13:08:00Z"/>
          <w:i/>
        </w:rPr>
      </w:pPr>
      <w:del w:id="1640" w:author="Long, Bria Lorelle" w:date="2017-12-01T13:08:00Z">
        <w:r w:rsidDel="008C3DA2">
          <w:rPr>
            <w:i/>
          </w:rPr>
          <w:delText>How do children acquire a mapping between perceptual features and object size?</w:delText>
        </w:r>
      </w:del>
    </w:p>
    <w:p w14:paraId="1FC2144D" w14:textId="2E168FE5" w:rsidR="007913BB" w:rsidDel="008C3DA2" w:rsidRDefault="002F695F">
      <w:pPr>
        <w:spacing w:line="480" w:lineRule="auto"/>
        <w:rPr>
          <w:del w:id="1641" w:author="Long, Bria Lorelle" w:date="2017-12-01T13:08:00Z"/>
        </w:rPr>
        <w:pPrChange w:id="1642" w:author="Long, Bria Lorelle" w:date="2017-12-01T13:41:00Z">
          <w:pPr>
            <w:spacing w:line="480" w:lineRule="auto"/>
            <w:ind w:firstLine="360"/>
          </w:pPr>
        </w:pPrChange>
      </w:pPr>
      <w:del w:id="1643" w:author="Long, Bria Lorelle" w:date="2017-12-01T13:08:00Z">
        <w:r w:rsidRPr="008766AA" w:rsidDel="008C3DA2">
          <w:rPr>
            <w:highlight w:val="yellow"/>
            <w:rPrChange w:id="1644" w:author="Long, Bria Lorelle" w:date="2017-12-01T12:41:00Z">
              <w:rPr/>
            </w:rPrChange>
          </w:rPr>
          <w:delText>The present</w:delText>
        </w:r>
        <w:r w:rsidR="00F905BE" w:rsidRPr="008766AA" w:rsidDel="008C3DA2">
          <w:rPr>
            <w:highlight w:val="yellow"/>
            <w:rPrChange w:id="1645" w:author="Long, Bria Lorelle" w:date="2017-12-01T12:41:00Z">
              <w:rPr/>
            </w:rPrChange>
          </w:rPr>
          <w:delText xml:space="preserve"> results</w:delText>
        </w:r>
        <w:r w:rsidR="00E87949" w:rsidRPr="008766AA" w:rsidDel="008C3DA2">
          <w:rPr>
            <w:highlight w:val="yellow"/>
            <w:rPrChange w:id="1646" w:author="Long, Bria Lorelle" w:date="2017-12-01T12:41:00Z">
              <w:rPr/>
            </w:rPrChange>
          </w:rPr>
          <w:delText xml:space="preserve"> suggest that</w:delText>
        </w:r>
        <w:r w:rsidR="00EC5C87" w:rsidRPr="008766AA" w:rsidDel="008C3DA2">
          <w:rPr>
            <w:highlight w:val="yellow"/>
            <w:rPrChange w:id="1647" w:author="Long, Bria Lorelle" w:date="2017-12-01T12:41:00Z">
              <w:rPr/>
            </w:rPrChange>
          </w:rPr>
          <w:delText xml:space="preserve">, by 4-years of age, </w:delText>
        </w:r>
        <w:r w:rsidR="00E87949" w:rsidRPr="008766AA" w:rsidDel="008C3DA2">
          <w:rPr>
            <w:highlight w:val="yellow"/>
            <w:rPrChange w:id="1648" w:author="Long, Bria Lorelle" w:date="2017-12-01T12:41:00Z">
              <w:rPr/>
            </w:rPrChange>
          </w:rPr>
          <w:delText xml:space="preserve">the </w:delText>
        </w:r>
        <w:r w:rsidR="00FB2713" w:rsidRPr="008766AA" w:rsidDel="008C3DA2">
          <w:rPr>
            <w:highlight w:val="yellow"/>
            <w:rPrChange w:id="1649" w:author="Long, Bria Lorelle" w:date="2017-12-01T12:41:00Z">
              <w:rPr/>
            </w:rPrChange>
          </w:rPr>
          <w:delText xml:space="preserve">visual system </w:delText>
        </w:r>
        <w:r w:rsidR="00E87949" w:rsidRPr="008766AA" w:rsidDel="008C3DA2">
          <w:rPr>
            <w:highlight w:val="yellow"/>
            <w:rPrChange w:id="1650" w:author="Long, Bria Lorelle" w:date="2017-12-01T12:41:00Z">
              <w:rPr/>
            </w:rPrChange>
          </w:rPr>
          <w:delText>is</w:delText>
        </w:r>
        <w:r w:rsidR="002E0780" w:rsidRPr="008766AA" w:rsidDel="008C3DA2">
          <w:rPr>
            <w:highlight w:val="yellow"/>
            <w:rPrChange w:id="1651" w:author="Long, Bria Lorelle" w:date="2017-12-01T12:41:00Z">
              <w:rPr/>
            </w:rPrChange>
          </w:rPr>
          <w:delText xml:space="preserve"> sensitive to the </w:delText>
        </w:r>
        <w:r w:rsidR="00FB2713" w:rsidRPr="008766AA" w:rsidDel="008C3DA2">
          <w:rPr>
            <w:highlight w:val="yellow"/>
            <w:rPrChange w:id="1652" w:author="Long, Bria Lorelle" w:date="2017-12-01T12:41:00Z">
              <w:rPr/>
            </w:rPrChange>
          </w:rPr>
          <w:delText xml:space="preserve">perceptual features </w:delText>
        </w:r>
        <w:r w:rsidR="00E87949" w:rsidRPr="008766AA" w:rsidDel="008C3DA2">
          <w:rPr>
            <w:highlight w:val="yellow"/>
            <w:rPrChange w:id="1653" w:author="Long, Bria Lorelle" w:date="2017-12-01T12:41:00Z">
              <w:rPr/>
            </w:rPrChange>
          </w:rPr>
          <w:delText xml:space="preserve">that characterize </w:delText>
        </w:r>
        <w:r w:rsidR="00FB2713" w:rsidRPr="008766AA" w:rsidDel="008C3DA2">
          <w:rPr>
            <w:highlight w:val="yellow"/>
            <w:rPrChange w:id="1654" w:author="Long, Bria Lorelle" w:date="2017-12-01T12:41:00Z">
              <w:rPr/>
            </w:rPrChange>
          </w:rPr>
          <w:delText>big versus small objects</w:delText>
        </w:r>
        <w:r w:rsidR="00E87949" w:rsidRPr="008766AA" w:rsidDel="008C3DA2">
          <w:rPr>
            <w:highlight w:val="yellow"/>
            <w:rPrChange w:id="1655" w:author="Long, Bria Lorelle" w:date="2017-12-01T12:41:00Z">
              <w:rPr/>
            </w:rPrChange>
          </w:rPr>
          <w:delText xml:space="preserve"> and </w:delText>
        </w:r>
        <w:r w:rsidRPr="008766AA" w:rsidDel="008C3DA2">
          <w:rPr>
            <w:highlight w:val="yellow"/>
            <w:rPrChange w:id="1656" w:author="Long, Bria Lorelle" w:date="2017-12-01T12:41:00Z">
              <w:rPr/>
            </w:rPrChange>
          </w:rPr>
          <w:delText xml:space="preserve">that </w:delText>
        </w:r>
        <w:r w:rsidR="00EC5C87" w:rsidRPr="008766AA" w:rsidDel="008C3DA2">
          <w:rPr>
            <w:highlight w:val="yellow"/>
            <w:rPrChange w:id="1657" w:author="Long, Bria Lorelle" w:date="2017-12-01T12:41:00Z">
              <w:rPr/>
            </w:rPrChange>
          </w:rPr>
          <w:delText xml:space="preserve">the detection of </w:delText>
        </w:r>
        <w:r w:rsidR="00E87949" w:rsidRPr="008766AA" w:rsidDel="008C3DA2">
          <w:rPr>
            <w:highlight w:val="yellow"/>
            <w:rPrChange w:id="1658" w:author="Long, Bria Lorelle" w:date="2017-12-01T12:41:00Z">
              <w:rPr/>
            </w:rPrChange>
          </w:rPr>
          <w:delText xml:space="preserve">these features can trigger </w:delText>
        </w:r>
        <w:r w:rsidR="00EC5C87" w:rsidRPr="008766AA" w:rsidDel="008C3DA2">
          <w:rPr>
            <w:highlight w:val="yellow"/>
            <w:rPrChange w:id="1659" w:author="Long, Bria Lorelle" w:date="2017-12-01T12:41:00Z">
              <w:rPr/>
            </w:rPrChange>
          </w:rPr>
          <w:delText xml:space="preserve">a representation of the real-world size of a </w:delText>
        </w:r>
        <w:r w:rsidRPr="008766AA" w:rsidDel="008C3DA2">
          <w:rPr>
            <w:highlight w:val="yellow"/>
            <w:rPrChange w:id="1660" w:author="Long, Bria Lorelle" w:date="2017-12-01T12:41:00Z">
              <w:rPr/>
            </w:rPrChange>
          </w:rPr>
          <w:delText xml:space="preserve">pictured </w:delText>
        </w:r>
        <w:r w:rsidR="00EC5C87" w:rsidRPr="008766AA" w:rsidDel="008C3DA2">
          <w:rPr>
            <w:highlight w:val="yellow"/>
            <w:rPrChange w:id="1661" w:author="Long, Bria Lorelle" w:date="2017-12-01T12:41:00Z">
              <w:rPr/>
            </w:rPrChange>
          </w:rPr>
          <w:delText>object</w:delText>
        </w:r>
        <w:r w:rsidR="00E87949" w:rsidRPr="008766AA" w:rsidDel="008C3DA2">
          <w:rPr>
            <w:highlight w:val="yellow"/>
            <w:rPrChange w:id="1662" w:author="Long, Bria Lorelle" w:date="2017-12-01T12:41:00Z">
              <w:rPr/>
            </w:rPrChange>
          </w:rPr>
          <w:delText xml:space="preserve"> </w:delText>
        </w:r>
        <w:r w:rsidR="00563057" w:rsidRPr="008766AA" w:rsidDel="008C3DA2">
          <w:rPr>
            <w:highlight w:val="yellow"/>
            <w:rPrChange w:id="1663" w:author="Long, Bria Lorelle" w:date="2017-12-01T12:41:00Z">
              <w:rPr/>
            </w:rPrChange>
          </w:rPr>
          <w:delText>(Long et al., 2016).</w:delText>
        </w:r>
        <w:r w:rsidR="00563057" w:rsidDel="008C3DA2">
          <w:delText xml:space="preserve"> </w:delText>
        </w:r>
        <w:r w:rsidR="00707EAB" w:rsidDel="008C3DA2">
          <w:delText xml:space="preserve"> Accepting this conclusion, </w:delText>
        </w:r>
        <w:r w:rsidR="00030E79" w:rsidDel="008C3DA2">
          <w:delText>this</w:delText>
        </w:r>
        <w:r w:rsidR="00190EAD" w:rsidDel="008C3DA2">
          <w:delText xml:space="preserve"> raises the question of how children</w:delText>
        </w:r>
        <w:r w:rsidR="00563057" w:rsidDel="008C3DA2">
          <w:delText xml:space="preserve"> acquire</w:delText>
        </w:r>
        <w:r w:rsidR="00190EAD" w:rsidDel="008C3DA2">
          <w:delText xml:space="preserve"> the mapping between these perceptual features and real-world size. </w:delText>
        </w:r>
        <w:r w:rsidDel="008C3DA2">
          <w:delText>We see three possible (though not mutually exclusive)</w:delText>
        </w:r>
        <w:r w:rsidR="00EC5C87" w:rsidDel="008C3DA2">
          <w:delText xml:space="preserve"> broad answers to this question</w:delText>
        </w:r>
        <w:r w:rsidDel="008C3DA2">
          <w:delText xml:space="preserve">. </w:delText>
        </w:r>
        <w:r w:rsidR="00037ADC" w:rsidDel="008C3DA2">
          <w:delText xml:space="preserve"> </w:delText>
        </w:r>
        <w:r w:rsidR="007913BB" w:rsidDel="008C3DA2">
          <w:delText>First, i</w:delText>
        </w:r>
        <w:r w:rsidR="00037ADC" w:rsidDel="008C3DA2">
          <w:delText>t could be that the categorization of objects as large (relevant to navigatio</w:delText>
        </w:r>
        <w:r w:rsidR="007913BB" w:rsidDel="008C3DA2">
          <w:delText>n</w:delText>
        </w:r>
        <w:r w:rsidR="00037ADC" w:rsidDel="008C3DA2">
          <w:delText xml:space="preserve">) and small (relevant to possible manipulation) is innate, with innate perceptual features </w:delText>
        </w:r>
        <w:r w:rsidR="007913BB" w:rsidDel="008C3DA2">
          <w:delText>supporting recognition of each as well.  Alternatively, children might learn, from</w:delText>
        </w:r>
        <w:r w:rsidR="00E87949" w:rsidDel="008C3DA2">
          <w:delText xml:space="preserve"> visual and haptic experience</w:delText>
        </w:r>
        <w:r w:rsidR="007913BB" w:rsidDel="008C3DA2">
          <w:delText xml:space="preserve"> (secondly) </w:delText>
        </w:r>
        <w:r w:rsidR="00E87949" w:rsidDel="008C3DA2">
          <w:delText>or from kind-based generalizations</w:delText>
        </w:r>
        <w:r w:rsidR="007913BB" w:rsidDel="008C3DA2">
          <w:delText xml:space="preserve"> (thirdly) what perceptual features characterize large </w:delText>
        </w:r>
        <w:r w:rsidR="00CF7E1B" w:rsidDel="008C3DA2">
          <w:delText>versus</w:delText>
        </w:r>
        <w:r w:rsidR="007913BB" w:rsidDel="008C3DA2">
          <w:delText xml:space="preserve"> small objects</w:delText>
        </w:r>
        <w:r w:rsidR="00CF7E1B" w:rsidDel="008C3DA2">
          <w:delText>.</w:delText>
        </w:r>
      </w:del>
    </w:p>
    <w:p w14:paraId="23F3184E" w14:textId="4416931E" w:rsidR="00277D7E" w:rsidDel="008C3DA2" w:rsidRDefault="007913BB">
      <w:pPr>
        <w:spacing w:line="480" w:lineRule="auto"/>
        <w:rPr>
          <w:del w:id="1664" w:author="Long, Bria Lorelle" w:date="2017-12-01T13:08:00Z"/>
        </w:rPr>
        <w:pPrChange w:id="1665" w:author="Long, Bria Lorelle" w:date="2017-12-01T13:41:00Z">
          <w:pPr>
            <w:spacing w:line="480" w:lineRule="auto"/>
            <w:ind w:firstLine="360"/>
          </w:pPr>
        </w:pPrChange>
      </w:pPr>
      <w:del w:id="1666" w:author="Long, Bria Lorelle" w:date="2017-12-01T13:08:00Z">
        <w:r w:rsidDel="008C3DA2">
          <w:delText>Learning</w:delText>
        </w:r>
        <w:r w:rsidR="00483128" w:rsidDel="008C3DA2">
          <w:delText xml:space="preserve"> the mapping between big and small objects and their typical perceptual features </w:delText>
        </w:r>
        <w:r w:rsidDel="008C3DA2">
          <w:delText>might build</w:delText>
        </w:r>
        <w:r w:rsidR="00AE65CF" w:rsidDel="008C3DA2">
          <w:delText xml:space="preserve"> off of a </w:delText>
        </w:r>
        <w:r w:rsidR="002F695F" w:rsidDel="008C3DA2">
          <w:delText>predisposition to attend to</w:delText>
        </w:r>
        <w:r w:rsidR="00B3099E" w:rsidDel="008C3DA2">
          <w:delText xml:space="preserve"> </w:delText>
        </w:r>
        <w:r w:rsidR="002F695F" w:rsidDel="008C3DA2">
          <w:delText xml:space="preserve">navigationally relevant </w:delText>
        </w:r>
        <w:r w:rsidR="009F4685" w:rsidDel="008C3DA2">
          <w:delText>information</w:delText>
        </w:r>
        <w:r w:rsidR="00BB5227" w:rsidDel="008C3DA2">
          <w:delText xml:space="preserve">. While </w:delText>
        </w:r>
        <w:r w:rsidR="00483128" w:rsidDel="008C3DA2">
          <w:delText xml:space="preserve">big objects </w:delText>
        </w:r>
        <w:r w:rsidR="002D0D38" w:rsidDel="008C3DA2">
          <w:delText>can</w:delText>
        </w:r>
        <w:r w:rsidR="00277D7E" w:rsidDel="008C3DA2">
          <w:delText xml:space="preserve"> be</w:delText>
        </w:r>
        <w:r w:rsidR="00483128" w:rsidDel="008C3DA2">
          <w:delText xml:space="preserve"> us</w:delText>
        </w:r>
        <w:r w:rsidR="00277D7E" w:rsidDel="008C3DA2">
          <w:delText>ed as landmarks</w:delText>
        </w:r>
        <w:r w:rsidR="00483128" w:rsidDel="008C3DA2">
          <w:delText xml:space="preserve">, </w:delText>
        </w:r>
        <w:r w:rsidR="00277D7E" w:rsidDel="008C3DA2">
          <w:delText xml:space="preserve">small objects </w:delText>
        </w:r>
        <w:r w:rsidR="007424A5" w:rsidDel="008C3DA2">
          <w:delText>can</w:delText>
        </w:r>
        <w:r w:rsidR="00E55DBC" w:rsidDel="008C3DA2">
          <w:delText xml:space="preserve"> </w:delText>
        </w:r>
        <w:r w:rsidR="00171BA2" w:rsidDel="008C3DA2">
          <w:delText>usually be</w:delText>
        </w:r>
        <w:r w:rsidR="00F905BE" w:rsidDel="008C3DA2">
          <w:delText xml:space="preserve"> </w:delText>
        </w:r>
        <w:r w:rsidR="00171BA2" w:rsidDel="008C3DA2">
          <w:delText xml:space="preserve">held with </w:delText>
        </w:r>
        <w:r w:rsidR="00F905BE" w:rsidDel="008C3DA2">
          <w:delText>one or two hands.</w:delText>
        </w:r>
        <w:r w:rsidR="007424A5" w:rsidDel="008C3DA2">
          <w:delText xml:space="preserve"> Thus, if infants were biased to encode the features of landmarks, this could result in a mapping between certain features and big objects.  As even newborns are sensitive to visual statistical regularities (</w:delText>
        </w:r>
        <w:r w:rsidR="007424A5" w:rsidRPr="004302EA" w:rsidDel="008C3DA2">
          <w:rPr>
            <w:rFonts w:ascii="Cambria" w:hAnsi="Cambria"/>
          </w:rPr>
          <w:delText xml:space="preserve">Bulf, Johnson, </w:delText>
        </w:r>
        <w:r w:rsidR="007424A5" w:rsidDel="008C3DA2">
          <w:rPr>
            <w:rFonts w:ascii="Cambria" w:hAnsi="Cambria"/>
          </w:rPr>
          <w:delText xml:space="preserve">&amp; Valenza, </w:delText>
        </w:r>
        <w:r w:rsidR="007424A5" w:rsidRPr="004302EA" w:rsidDel="008C3DA2">
          <w:rPr>
            <w:rFonts w:ascii="Cambria" w:hAnsi="Cambria"/>
          </w:rPr>
          <w:delText>2011</w:delText>
        </w:r>
        <w:r w:rsidR="007424A5" w:rsidDel="008C3DA2">
          <w:rPr>
            <w:rFonts w:ascii="Cambria" w:hAnsi="Cambria"/>
          </w:rPr>
          <w:delText xml:space="preserve">), </w:delText>
        </w:r>
        <w:r w:rsidR="004B2CE8" w:rsidDel="008C3DA2">
          <w:rPr>
            <w:rFonts w:ascii="Cambria" w:hAnsi="Cambria"/>
          </w:rPr>
          <w:delText xml:space="preserve">this mapping </w:delText>
        </w:r>
        <w:r w:rsidR="007424A5" w:rsidDel="008C3DA2">
          <w:rPr>
            <w:rFonts w:ascii="Cambria" w:hAnsi="Cambria"/>
          </w:rPr>
          <w:delText xml:space="preserve">could be learned very early in development. </w:delText>
        </w:r>
        <w:r w:rsidR="007424A5" w:rsidDel="008C3DA2">
          <w:delText>In addition, neuroimaging results in adults suggest a shared neural substrate for the processing of big objects and landmarks: the same regions that encode landmarks relevant for navigation also show a preference for big objects (</w:delText>
        </w:r>
        <w:r w:rsidR="007424A5" w:rsidDel="008C3DA2">
          <w:rPr>
            <w:rFonts w:ascii="Cambria" w:hAnsi="Cambria"/>
          </w:rPr>
          <w:delText xml:space="preserve">Konkle &amp; Carmazza, 2013; </w:delText>
        </w:r>
        <w:r w:rsidR="007424A5" w:rsidDel="008C3DA2">
          <w:rPr>
            <w:rFonts w:ascii="Cambria" w:eastAsia="Times New Roman" w:hAnsi="Cambria" w:cs="Times New Roman"/>
            <w:color w:val="222222"/>
            <w:shd w:val="clear" w:color="auto" w:fill="FFFFFF"/>
          </w:rPr>
          <w:delText xml:space="preserve">Marchette, </w:delText>
        </w:r>
        <w:r w:rsidR="007424A5" w:rsidRPr="00D40B8F" w:rsidDel="008C3DA2">
          <w:rPr>
            <w:rFonts w:ascii="Cambria" w:eastAsia="Times New Roman" w:hAnsi="Cambria" w:cs="Times New Roman"/>
            <w:color w:val="222222"/>
            <w:shd w:val="clear" w:color="auto" w:fill="FFFFFF"/>
          </w:rPr>
          <w:delText>Vass, Ryan, &amp; Epstein</w:delText>
        </w:r>
        <w:r w:rsidR="00796DC1" w:rsidDel="008C3DA2">
          <w:rPr>
            <w:rFonts w:ascii="Cambria" w:eastAsia="Times New Roman" w:hAnsi="Cambria" w:cs="Times New Roman"/>
            <w:color w:val="222222"/>
            <w:shd w:val="clear" w:color="auto" w:fill="FFFFFF"/>
          </w:rPr>
          <w:delText>, 2015</w:delText>
        </w:r>
        <w:r w:rsidR="007424A5" w:rsidDel="008C3DA2">
          <w:rPr>
            <w:rFonts w:ascii="Cambria" w:hAnsi="Cambria"/>
          </w:rPr>
          <w:delText>) and are activate</w:delText>
        </w:r>
        <w:r w:rsidR="00796DC1" w:rsidDel="008C3DA2">
          <w:rPr>
            <w:rFonts w:ascii="Cambria" w:hAnsi="Cambria"/>
          </w:rPr>
          <w:delText xml:space="preserve">d by rectilinear features (Nasr, </w:delText>
        </w:r>
        <w:r w:rsidR="00796DC1" w:rsidRPr="0077516E" w:rsidDel="008C3DA2">
          <w:rPr>
            <w:rFonts w:ascii="Cambria" w:hAnsi="Cambria"/>
          </w:rPr>
          <w:delText>Echavarria, &amp; Tootell</w:delText>
        </w:r>
        <w:r w:rsidR="007424A5" w:rsidDel="008C3DA2">
          <w:rPr>
            <w:rFonts w:ascii="Cambria" w:hAnsi="Cambria"/>
          </w:rPr>
          <w:delText>, 2014).</w:delText>
        </w:r>
      </w:del>
    </w:p>
    <w:p w14:paraId="57007706" w14:textId="671BC6BA" w:rsidR="00563057" w:rsidDel="008C3DA2" w:rsidRDefault="007913BB">
      <w:pPr>
        <w:spacing w:line="480" w:lineRule="auto"/>
        <w:rPr>
          <w:del w:id="1667" w:author="Long, Bria Lorelle" w:date="2017-12-01T13:08:00Z"/>
        </w:rPr>
        <w:pPrChange w:id="1668" w:author="Long, Bria Lorelle" w:date="2017-12-01T13:41:00Z">
          <w:pPr>
            <w:spacing w:line="480" w:lineRule="auto"/>
            <w:ind w:firstLine="720"/>
          </w:pPr>
        </w:pPrChange>
      </w:pPr>
      <w:del w:id="1669" w:author="Long, Bria Lorelle" w:date="2017-12-01T13:08:00Z">
        <w:r w:rsidDel="008C3DA2">
          <w:delText>Alternatively, learning</w:delText>
        </w:r>
        <w:r w:rsidR="003B404F" w:rsidDel="008C3DA2">
          <w:delText xml:space="preserve"> </w:delText>
        </w:r>
        <w:r w:rsidR="00E87949" w:rsidDel="008C3DA2">
          <w:delText xml:space="preserve">which features characterize big versus small objects </w:delText>
        </w:r>
        <w:r w:rsidDel="008C3DA2">
          <w:delText>might be supported by</w:delText>
        </w:r>
        <w:r w:rsidR="003B404F" w:rsidDel="008C3DA2">
          <w:delText xml:space="preserve"> statistics </w:delText>
        </w:r>
        <w:r w:rsidR="00AE65CF" w:rsidDel="008C3DA2">
          <w:delText xml:space="preserve">derived from </w:delText>
        </w:r>
        <w:r w:rsidDel="008C3DA2">
          <w:delText>children’s</w:delText>
        </w:r>
        <w:r w:rsidR="003B404F" w:rsidDel="008C3DA2">
          <w:delText xml:space="preserve"> visual and haptic experience</w:delText>
        </w:r>
        <w:r w:rsidR="00AE65CF" w:rsidDel="008C3DA2">
          <w:delText xml:space="preserve"> with big versus small objects.</w:delText>
        </w:r>
        <w:r w:rsidR="00E87949" w:rsidDel="008C3DA2">
          <w:delText xml:space="preserve"> </w:delText>
        </w:r>
        <w:r w:rsidR="00E03869" w:rsidDel="008C3DA2">
          <w:delText xml:space="preserve">As even newborns have size constancy (Slater, Mattock, &amp; Brown, 1990), children </w:delText>
        </w:r>
        <w:r w:rsidR="00563057" w:rsidDel="008C3DA2">
          <w:delText xml:space="preserve">surely know </w:delText>
        </w:r>
        <w:r w:rsidR="003B404F" w:rsidDel="008C3DA2">
          <w:delText>the size of</w:delText>
        </w:r>
        <w:r w:rsidR="00563057" w:rsidDel="008C3DA2">
          <w:delText xml:space="preserve"> </w:delText>
        </w:r>
        <w:r w:rsidR="003B404F" w:rsidDel="008C3DA2">
          <w:delText>a given</w:delText>
        </w:r>
        <w:r w:rsidR="00563057" w:rsidDel="008C3DA2">
          <w:delText xml:space="preserve"> ob</w:delText>
        </w:r>
        <w:r w:rsidR="002D0D38" w:rsidDel="008C3DA2">
          <w:delText xml:space="preserve">ject they are interacting with: </w:delText>
        </w:r>
        <w:r w:rsidR="00563057" w:rsidDel="008C3DA2">
          <w:delText>whether it is something they could pick up, or whether it is something they would need to navigate around</w:delText>
        </w:r>
        <w:r w:rsidR="00AE65CF" w:rsidDel="008C3DA2">
          <w:delText xml:space="preserve">. </w:delText>
        </w:r>
        <w:r w:rsidR="003B404F" w:rsidDel="008C3DA2">
          <w:delText xml:space="preserve">Thus, children are likely in a </w:delText>
        </w:r>
        <w:r w:rsidR="00563057" w:rsidDel="008C3DA2">
          <w:delText xml:space="preserve">position to analyze </w:delText>
        </w:r>
        <w:r w:rsidR="00E03869" w:rsidDel="008C3DA2">
          <w:delText xml:space="preserve">the </w:delText>
        </w:r>
        <w:r w:rsidR="00563057" w:rsidDel="008C3DA2">
          <w:delText>perceptual features</w:delText>
        </w:r>
        <w:r w:rsidR="007424A5" w:rsidDel="008C3DA2">
          <w:delText xml:space="preserve"> shared by objects of different real-world sizes, and may start to do so </w:delText>
        </w:r>
        <w:r w:rsidR="00582675" w:rsidDel="008C3DA2">
          <w:delText xml:space="preserve">more and more </w:delText>
        </w:r>
        <w:r w:rsidR="007424A5" w:rsidDel="008C3DA2">
          <w:delText>as they themselves can pick up and interact with objects</w:delText>
        </w:r>
        <w:r w:rsidR="00563057" w:rsidDel="008C3DA2">
          <w:delText xml:space="preserve">. </w:delText>
        </w:r>
        <w:r w:rsidR="00E03869" w:rsidDel="008C3DA2">
          <w:delText xml:space="preserve"> </w:delText>
        </w:r>
      </w:del>
    </w:p>
    <w:p w14:paraId="36D399A2" w14:textId="3F5FE4DC" w:rsidR="00483128" w:rsidDel="008C3DA2" w:rsidRDefault="00483128">
      <w:pPr>
        <w:spacing w:line="480" w:lineRule="auto"/>
        <w:rPr>
          <w:del w:id="1670" w:author="Long, Bria Lorelle" w:date="2017-12-01T13:08:00Z"/>
        </w:rPr>
        <w:pPrChange w:id="1671" w:author="Long, Bria Lorelle" w:date="2017-12-01T13:41:00Z">
          <w:pPr>
            <w:spacing w:line="480" w:lineRule="auto"/>
            <w:ind w:firstLine="720"/>
          </w:pPr>
        </w:pPrChange>
      </w:pPr>
      <w:del w:id="1672" w:author="Long, Bria Lorelle" w:date="2017-12-01T13:08:00Z">
        <w:r w:rsidDel="008C3DA2">
          <w:delText xml:space="preserve">A final possibility is that children </w:delText>
        </w:r>
        <w:r w:rsidR="00B13B1E" w:rsidDel="008C3DA2">
          <w:delText xml:space="preserve">only </w:delText>
        </w:r>
        <w:r w:rsidDel="008C3DA2">
          <w:delText>learn which features characterize big and small objects as they learn the sizes of individual object kind</w:delText>
        </w:r>
        <w:r w:rsidR="007424A5" w:rsidDel="008C3DA2">
          <w:delText xml:space="preserve"> categories</w:delText>
        </w:r>
        <w:r w:rsidDel="008C3DA2">
          <w:delText xml:space="preserve">.  On this account, kind-based representations are still necessary to build </w:delText>
        </w:r>
        <w:r w:rsidR="00A57ABD" w:rsidDel="008C3DA2">
          <w:delText>a</w:delText>
        </w:r>
        <w:r w:rsidDel="008C3DA2">
          <w:delText xml:space="preserve"> mapping between perceptual features and </w:delText>
        </w:r>
        <w:r w:rsidR="002D0D38" w:rsidDel="008C3DA2">
          <w:delText>big versus small objects</w:delText>
        </w:r>
        <w:r w:rsidR="004302EA" w:rsidDel="008C3DA2">
          <w:delText>, as t</w:delText>
        </w:r>
        <w:r w:rsidR="004626FE" w:rsidDel="008C3DA2">
          <w:delText xml:space="preserve">he statistical analyses of the features of big vs. small objects </w:delText>
        </w:r>
        <w:r w:rsidR="007424A5" w:rsidDel="008C3DA2">
          <w:delText>would take</w:delText>
        </w:r>
        <w:r w:rsidR="004626FE" w:rsidDel="008C3DA2">
          <w:delText xml:space="preserve"> place over kind-based representations. </w:delText>
        </w:r>
        <w:r w:rsidR="007424A5" w:rsidDel="008C3DA2">
          <w:delText>As a result, this</w:delText>
        </w:r>
        <w:r w:rsidR="00912D20" w:rsidDel="008C3DA2">
          <w:delText xml:space="preserve"> </w:delText>
        </w:r>
        <w:r w:rsidR="00866FB7" w:rsidDel="008C3DA2">
          <w:delText>predicts</w:delText>
        </w:r>
        <w:r w:rsidR="00912D20" w:rsidDel="008C3DA2">
          <w:delText xml:space="preserve"> that the features that </w:delText>
        </w:r>
        <w:r w:rsidR="00866FB7" w:rsidDel="008C3DA2">
          <w:delText>children</w:delText>
        </w:r>
        <w:r w:rsidR="00912D20" w:rsidDel="008C3DA2">
          <w:delText xml:space="preserve"> map to big v</w:delText>
        </w:r>
        <w:r w:rsidR="00516C96" w:rsidDel="008C3DA2">
          <w:delText>ersus</w:delText>
        </w:r>
        <w:r w:rsidR="00912D20" w:rsidDel="008C3DA2">
          <w:delText xml:space="preserve"> small objects </w:delText>
        </w:r>
        <w:r w:rsidR="00866FB7" w:rsidDel="008C3DA2">
          <w:delText>will</w:delText>
        </w:r>
        <w:r w:rsidR="00912D20" w:rsidDel="008C3DA2">
          <w:delText xml:space="preserve"> change as they </w:delText>
        </w:r>
        <w:r w:rsidR="00866FB7" w:rsidDel="008C3DA2">
          <w:delText>acquire</w:delText>
        </w:r>
        <w:r w:rsidR="00912D20" w:rsidDel="008C3DA2">
          <w:delText xml:space="preserve"> new kind representations. </w:delText>
        </w:r>
      </w:del>
    </w:p>
    <w:p w14:paraId="0927F0D6" w14:textId="57AC5649" w:rsidR="007424A5" w:rsidDel="00EE25E7" w:rsidRDefault="00912D20">
      <w:pPr>
        <w:spacing w:line="480" w:lineRule="auto"/>
        <w:rPr>
          <w:del w:id="1673" w:author="Long, Bria Lorelle" w:date="2017-12-01T12:57:00Z"/>
        </w:rPr>
        <w:pPrChange w:id="1674" w:author="Long, Bria Lorelle" w:date="2017-12-01T13:41:00Z">
          <w:pPr>
            <w:spacing w:line="480" w:lineRule="auto"/>
            <w:ind w:left="-90" w:firstLine="810"/>
          </w:pPr>
        </w:pPrChange>
      </w:pPr>
      <w:del w:id="1675" w:author="Long, Bria Lorelle" w:date="2017-12-01T13:08:00Z">
        <w:r w:rsidDel="008C3DA2">
          <w:delText xml:space="preserve">It is important to note that these three </w:delText>
        </w:r>
        <w:r w:rsidR="007913BB" w:rsidDel="008C3DA2">
          <w:delText xml:space="preserve">learning </w:delText>
        </w:r>
        <w:r w:rsidR="00582675" w:rsidDel="008C3DA2">
          <w:delText>accounts</w:delText>
        </w:r>
        <w:r w:rsidDel="008C3DA2">
          <w:delText xml:space="preserve"> are not mutually exclusive; rather, all three </w:delText>
        </w:r>
        <w:r w:rsidR="00582675" w:rsidDel="008C3DA2">
          <w:delText>mechanisms could</w:delText>
        </w:r>
        <w:r w:rsidDel="008C3DA2">
          <w:delText xml:space="preserve"> contribute</w:delText>
        </w:r>
        <w:r w:rsidR="007424A5" w:rsidDel="008C3DA2">
          <w:delText xml:space="preserve"> to </w:delText>
        </w:r>
        <w:r w:rsidR="004B2CE8" w:rsidDel="008C3DA2">
          <w:delText xml:space="preserve">the </w:delText>
        </w:r>
        <w:r w:rsidR="007424A5" w:rsidDel="008C3DA2">
          <w:delText>feature representations</w:delText>
        </w:r>
        <w:r w:rsidR="004B2CE8" w:rsidDel="008C3DA2">
          <w:delText xml:space="preserve"> that children map to big versus small objects</w:delText>
        </w:r>
        <w:r w:rsidR="007424A5" w:rsidDel="008C3DA2">
          <w:delText xml:space="preserve">. </w:delText>
        </w:r>
      </w:del>
      <w:del w:id="1676" w:author="Long, Bria Lorelle" w:date="2017-12-01T12:57:00Z">
        <w:r w:rsidR="004302EA" w:rsidDel="00EE25E7">
          <w:delText xml:space="preserve">How can we begin to tease apart </w:delText>
        </w:r>
        <w:r w:rsidR="007424A5" w:rsidDel="00EE25E7">
          <w:delText>their</w:delText>
        </w:r>
        <w:r w:rsidR="006C7B96" w:rsidDel="00EE25E7">
          <w:delText xml:space="preserve"> relative contributions?</w:delText>
        </w:r>
        <w:r w:rsidR="004302EA" w:rsidDel="00EE25E7">
          <w:delText xml:space="preserve"> A</w:delText>
        </w:r>
        <w:r w:rsidR="004626FE" w:rsidDel="00EE25E7">
          <w:delText xml:space="preserve">s this Size-Stroop paradigm was already difficult to run with 3-year-olds, future research will need to develop new methods to examine if and how younger children and infants activate real-world size information when they see pictured objects. </w:delText>
        </w:r>
        <w:r w:rsidR="007424A5" w:rsidDel="00EE25E7">
          <w:delText xml:space="preserve">We </w:delText>
        </w:r>
        <w:r w:rsidR="00582675" w:rsidDel="00EE25E7">
          <w:delText>suspect</w:delText>
        </w:r>
        <w:r w:rsidR="007424A5" w:rsidDel="00EE25E7">
          <w:delText xml:space="preserve"> that using a combination of both looking time and reaching </w:delText>
        </w:r>
        <w:r w:rsidR="00582675" w:rsidDel="00EE25E7">
          <w:delText>measures</w:delText>
        </w:r>
        <w:r w:rsidR="007424A5" w:rsidDel="00EE25E7">
          <w:delText xml:space="preserve">, as have previously been used to study depth perception in </w:delText>
        </w:r>
        <w:r w:rsidR="00582675" w:rsidDel="00EE25E7">
          <w:delText>infancy</w:delText>
        </w:r>
        <w:r w:rsidR="007424A5" w:rsidDel="00EE25E7">
          <w:delText xml:space="preserve"> (i.e., Yonas et al., </w:delText>
        </w:r>
        <w:r w:rsidR="00582675" w:rsidDel="00EE25E7">
          <w:delText>1982</w:delText>
        </w:r>
        <w:r w:rsidR="007424A5" w:rsidDel="00EE25E7">
          <w:delText>) may help us gain tract</w:delText>
        </w:r>
        <w:r w:rsidR="00F717EC" w:rsidDel="00EE25E7">
          <w:delText>ion on these questions.</w:delText>
        </w:r>
      </w:del>
    </w:p>
    <w:p w14:paraId="2D0EBD0A" w14:textId="0AA5356F" w:rsidR="00190EAD" w:rsidDel="00EE25E7" w:rsidRDefault="004302EA">
      <w:pPr>
        <w:spacing w:line="480" w:lineRule="auto"/>
        <w:rPr>
          <w:del w:id="1677" w:author="Long, Bria Lorelle" w:date="2017-12-01T12:57:00Z"/>
        </w:rPr>
        <w:pPrChange w:id="1678" w:author="Long, Bria Lorelle" w:date="2017-12-01T13:41:00Z">
          <w:pPr>
            <w:spacing w:line="480" w:lineRule="auto"/>
            <w:ind w:firstLine="720"/>
          </w:pPr>
        </w:pPrChange>
      </w:pPr>
      <w:del w:id="1679" w:author="Long, Bria Lorelle" w:date="2017-12-01T12:57:00Z">
        <w:r w:rsidDel="00EE25E7">
          <w:delText xml:space="preserve">One potential line of inquiry is to ask how infants process the real-world sizes of unfamiliar objects. </w:delText>
        </w:r>
        <w:r w:rsidR="00F717EC" w:rsidDel="00EE25E7">
          <w:delText>If these feature representations are built off of an early bias to attend to landmarks, then the perceptual features of unfamiliar objects may already activate real-world size information in young infants who have very little experience interacting with and manipulating objects.  If these feature representations are derived from visual and haptic experience, then these features may only be learned as children begin to manipulate objects themselves; however, after children have extracted the relevant features, even pictures of unfamiliar objects should always activate real-world size information. Lastly, i</w:delText>
        </w:r>
        <w:r w:rsidDel="00EE25E7">
          <w:delText>f these features are extracted over kind-based representations, then there may be a point in development</w:delText>
        </w:r>
        <w:r w:rsidR="00F717EC" w:rsidDel="00EE25E7">
          <w:delText xml:space="preserve"> where only familiar </w:delText>
        </w:r>
        <w:r w:rsidDel="00EE25E7">
          <w:delText>objects can activate real-world size information</w:delText>
        </w:r>
        <w:r w:rsidR="00F717EC" w:rsidDel="00EE25E7">
          <w:delText xml:space="preserve"> and children have not yet learned which features characterize big and small objects</w:delText>
        </w:r>
        <w:r w:rsidDel="00EE25E7">
          <w:delText xml:space="preserve">. </w:delText>
        </w:r>
        <w:r w:rsidR="002D0D38" w:rsidDel="00EE25E7">
          <w:delText>An understanding</w:delText>
        </w:r>
        <w:r w:rsidR="00B13B1E" w:rsidDel="00EE25E7">
          <w:delText xml:space="preserve"> </w:delText>
        </w:r>
        <w:r w:rsidR="00F717EC" w:rsidDel="00EE25E7">
          <w:delText xml:space="preserve">of the mechanisms that lead to adult-like real-world size representations </w:delText>
        </w:r>
        <w:r w:rsidR="00B13B1E" w:rsidDel="00EE25E7">
          <w:delText xml:space="preserve">is not only important from a developmental perspective, but </w:delText>
        </w:r>
        <w:r w:rsidR="00F717EC" w:rsidDel="00EE25E7">
          <w:delText xml:space="preserve">will </w:delText>
        </w:r>
        <w:r w:rsidR="00B13B1E" w:rsidDel="00EE25E7">
          <w:delText xml:space="preserve">inform theories of </w:delText>
        </w:r>
        <w:r w:rsidR="00E03869" w:rsidDel="00EE25E7">
          <w:delText xml:space="preserve">why and how </w:delText>
        </w:r>
        <w:r w:rsidR="00A57ABD" w:rsidDel="00EE25E7">
          <w:delText>real-world size organizes</w:delText>
        </w:r>
        <w:r w:rsidR="002D0D38" w:rsidDel="00EE25E7">
          <w:delText xml:space="preserve"> our cognitive and neural</w:delText>
        </w:r>
        <w:r w:rsidR="00B13B1E" w:rsidDel="00EE25E7">
          <w:delText xml:space="preserve"> representations </w:delText>
        </w:r>
        <w:r w:rsidR="00A57ABD" w:rsidDel="00EE25E7">
          <w:delText xml:space="preserve">of objects </w:delText>
        </w:r>
        <w:r w:rsidR="002D0D38" w:rsidDel="00EE25E7">
          <w:delText>in adulthood</w:delText>
        </w:r>
        <w:r w:rsidR="00B13B1E" w:rsidDel="00EE25E7">
          <w:delText xml:space="preserve">. </w:delText>
        </w:r>
      </w:del>
    </w:p>
    <w:p w14:paraId="38DE794D" w14:textId="77777777" w:rsidR="00A57ABD" w:rsidRDefault="00A57ABD">
      <w:pPr>
        <w:spacing w:line="480" w:lineRule="auto"/>
        <w:pPrChange w:id="1680" w:author="Long, Bria Lorelle" w:date="2017-12-01T13:41:00Z">
          <w:pPr>
            <w:spacing w:line="480" w:lineRule="auto"/>
            <w:ind w:firstLine="720"/>
          </w:pPr>
        </w:pPrChange>
      </w:pPr>
    </w:p>
    <w:p w14:paraId="42AECDBF" w14:textId="21BFC1D8" w:rsidR="00C81D43" w:rsidRDefault="00503D8D" w:rsidP="00503D8D">
      <w:pPr>
        <w:spacing w:line="480" w:lineRule="auto"/>
        <w:ind w:firstLine="360"/>
        <w:rPr>
          <w:b/>
        </w:rPr>
      </w:pPr>
      <w:r>
        <w:softHyphen/>
      </w:r>
    </w:p>
    <w:p w14:paraId="68CF6B80" w14:textId="77777777" w:rsidR="00723AEE" w:rsidRDefault="00723AEE" w:rsidP="00B22938">
      <w:pPr>
        <w:spacing w:line="480" w:lineRule="auto"/>
        <w:rPr>
          <w:b/>
        </w:rPr>
      </w:pPr>
    </w:p>
    <w:p w14:paraId="5DBE0F8F" w14:textId="10AA3481" w:rsidR="00620184" w:rsidRDefault="00D821CD" w:rsidP="00274B84">
      <w:pPr>
        <w:outlineLvl w:val="0"/>
        <w:rPr>
          <w:rFonts w:ascii="Cambria" w:hAnsi="Cambria"/>
          <w:b/>
        </w:rPr>
      </w:pPr>
      <w:r>
        <w:rPr>
          <w:rFonts w:ascii="Cambria" w:hAnsi="Cambria"/>
          <w:b/>
        </w:rPr>
        <w:br w:type="page"/>
      </w:r>
      <w:r w:rsidR="00620184" w:rsidRPr="00254D09">
        <w:rPr>
          <w:rFonts w:ascii="Cambria" w:hAnsi="Cambria"/>
          <w:b/>
        </w:rPr>
        <w:t>References</w:t>
      </w:r>
    </w:p>
    <w:p w14:paraId="5961C32F" w14:textId="77777777" w:rsidR="00760626" w:rsidRPr="00D4350C" w:rsidRDefault="00760626" w:rsidP="003256BF">
      <w:pPr>
        <w:rPr>
          <w:b/>
        </w:rPr>
      </w:pPr>
    </w:p>
    <w:p w14:paraId="36507798" w14:textId="77777777" w:rsidR="004302EA" w:rsidRDefault="004302EA" w:rsidP="00274B84">
      <w:pPr>
        <w:outlineLvl w:val="0"/>
        <w:rPr>
          <w:rFonts w:ascii="Cambria" w:eastAsia="Times New Roman" w:hAnsi="Cambria" w:cs="Arial"/>
          <w:shd w:val="clear" w:color="auto" w:fill="FFFFFF"/>
        </w:rPr>
      </w:pPr>
      <w:r w:rsidRPr="004302EA">
        <w:rPr>
          <w:rFonts w:ascii="Cambria" w:eastAsia="Times New Roman" w:hAnsi="Cambria" w:cs="Arial"/>
          <w:shd w:val="clear" w:color="auto" w:fill="FFFFFF"/>
        </w:rPr>
        <w:t xml:space="preserve">Bulf, H., Johnson, S. P., &amp; Valenza, E. (2011). Visual statistical learning in the newborn </w:t>
      </w:r>
    </w:p>
    <w:p w14:paraId="76B1347B" w14:textId="161486F4" w:rsidR="004302EA" w:rsidRDefault="004302EA" w:rsidP="003256BF">
      <w:pPr>
        <w:rPr>
          <w:rFonts w:ascii="Cambria" w:eastAsia="Times New Roman" w:hAnsi="Cambria" w:cs="Arial"/>
          <w:shd w:val="clear" w:color="auto" w:fill="FFFFFF"/>
        </w:rPr>
      </w:pPr>
      <w:r>
        <w:rPr>
          <w:rFonts w:ascii="Cambria" w:eastAsia="Times New Roman" w:hAnsi="Cambria" w:cs="Arial"/>
          <w:shd w:val="clear" w:color="auto" w:fill="FFFFFF"/>
        </w:rPr>
        <w:tab/>
      </w:r>
      <w:r w:rsidRPr="004302EA">
        <w:rPr>
          <w:rFonts w:ascii="Cambria" w:eastAsia="Times New Roman" w:hAnsi="Cambria" w:cs="Arial"/>
          <w:shd w:val="clear" w:color="auto" w:fill="FFFFFF"/>
        </w:rPr>
        <w:t xml:space="preserve">infant. </w:t>
      </w:r>
      <w:r w:rsidRPr="00416911">
        <w:rPr>
          <w:rFonts w:ascii="Cambria" w:eastAsia="Times New Roman" w:hAnsi="Cambria" w:cs="Arial"/>
          <w:i/>
          <w:shd w:val="clear" w:color="auto" w:fill="FFFFFF"/>
        </w:rPr>
        <w:t>Cognition</w:t>
      </w:r>
      <w:r w:rsidRPr="004302EA">
        <w:rPr>
          <w:rFonts w:ascii="Cambria" w:eastAsia="Times New Roman" w:hAnsi="Cambria" w:cs="Arial"/>
          <w:shd w:val="clear" w:color="auto" w:fill="FFFFFF"/>
        </w:rPr>
        <w:t>, 121(1), 127-132.</w:t>
      </w:r>
    </w:p>
    <w:p w14:paraId="71F7C9B6" w14:textId="77777777" w:rsidR="009F6BFB" w:rsidRDefault="009F6BFB" w:rsidP="003256BF">
      <w:pPr>
        <w:rPr>
          <w:rFonts w:ascii="Cambria" w:eastAsia="Times New Roman" w:hAnsi="Cambria" w:cs="Arial"/>
          <w:shd w:val="clear" w:color="auto" w:fill="FFFFFF"/>
        </w:rPr>
      </w:pPr>
    </w:p>
    <w:p w14:paraId="58A35FB4" w14:textId="7F12FE3F" w:rsidR="00866F53" w:rsidRDefault="00866F53" w:rsidP="00274B84">
      <w:pPr>
        <w:outlineLvl w:val="0"/>
        <w:rPr>
          <w:rFonts w:ascii="Cambria" w:eastAsia="Times New Roman" w:hAnsi="Cambria" w:cs="Arial"/>
          <w:shd w:val="clear" w:color="auto" w:fill="FFFFFF"/>
        </w:rPr>
      </w:pPr>
      <w:r w:rsidRPr="00866F53">
        <w:rPr>
          <w:rFonts w:ascii="Cambria" w:eastAsia="Times New Roman" w:hAnsi="Cambria" w:cs="Arial"/>
          <w:shd w:val="clear" w:color="auto" w:fill="FFFFFF"/>
        </w:rPr>
        <w:t xml:space="preserve">Chiou, R., &amp; </w:t>
      </w:r>
      <w:r w:rsidR="009C43F2">
        <w:rPr>
          <w:rFonts w:ascii="Cambria" w:eastAsia="Times New Roman" w:hAnsi="Cambria" w:cs="Arial"/>
          <w:shd w:val="clear" w:color="auto" w:fill="FFFFFF"/>
        </w:rPr>
        <w:t xml:space="preserve">Lamdon Ralph, M. A. </w:t>
      </w:r>
      <w:r w:rsidRPr="00866F53">
        <w:rPr>
          <w:rFonts w:ascii="Cambria" w:eastAsia="Times New Roman" w:hAnsi="Cambria" w:cs="Arial"/>
          <w:shd w:val="clear" w:color="auto" w:fill="FFFFFF"/>
        </w:rPr>
        <w:t xml:space="preserve">(2016). Task-Related Dynamic Division of Labor Between </w:t>
      </w:r>
    </w:p>
    <w:p w14:paraId="73C45496" w14:textId="22828B81" w:rsidR="00866F53" w:rsidRDefault="00866F53" w:rsidP="009C43F2">
      <w:pPr>
        <w:ind w:left="720"/>
        <w:rPr>
          <w:rFonts w:ascii="Cambria" w:eastAsia="Times New Roman" w:hAnsi="Cambria" w:cs="Arial"/>
          <w:shd w:val="clear" w:color="auto" w:fill="FFFFFF"/>
        </w:rPr>
      </w:pPr>
      <w:r w:rsidRPr="00866F53">
        <w:rPr>
          <w:rFonts w:ascii="Cambria" w:eastAsia="Times New Roman" w:hAnsi="Cambria" w:cs="Arial"/>
          <w:shd w:val="clear" w:color="auto" w:fill="FFFFFF"/>
        </w:rPr>
        <w:t>Anterior Temporal and Lateral Occipital Cortices in Representing Object Size. </w:t>
      </w:r>
      <w:r w:rsidRPr="00866F53">
        <w:rPr>
          <w:rFonts w:ascii="Cambria" w:eastAsia="Times New Roman" w:hAnsi="Cambria" w:cs="Arial"/>
          <w:i/>
          <w:iCs/>
          <w:shd w:val="clear" w:color="auto" w:fill="FFFFFF"/>
        </w:rPr>
        <w:t>Journal of Neuroscience</w:t>
      </w:r>
      <w:r w:rsidRPr="00866F53">
        <w:rPr>
          <w:rFonts w:ascii="Cambria" w:eastAsia="Times New Roman" w:hAnsi="Cambria" w:cs="Arial"/>
          <w:shd w:val="clear" w:color="auto" w:fill="FFFFFF"/>
        </w:rPr>
        <w:t>, </w:t>
      </w:r>
      <w:r w:rsidRPr="00866F53">
        <w:rPr>
          <w:rFonts w:ascii="Cambria" w:eastAsia="Times New Roman" w:hAnsi="Cambria" w:cs="Arial"/>
          <w:i/>
          <w:iCs/>
          <w:shd w:val="clear" w:color="auto" w:fill="FFFFFF"/>
        </w:rPr>
        <w:t>36</w:t>
      </w:r>
      <w:r w:rsidRPr="00866F53">
        <w:rPr>
          <w:rFonts w:ascii="Cambria" w:eastAsia="Times New Roman" w:hAnsi="Cambria" w:cs="Arial"/>
          <w:shd w:val="clear" w:color="auto" w:fill="FFFFFF"/>
        </w:rPr>
        <w:t>(17), 4662-4668.</w:t>
      </w:r>
    </w:p>
    <w:p w14:paraId="623AE0A4" w14:textId="77777777" w:rsidR="00866F53" w:rsidRDefault="00866F53" w:rsidP="003256BF">
      <w:pPr>
        <w:rPr>
          <w:rFonts w:ascii="Cambria" w:eastAsia="Times New Roman" w:hAnsi="Cambria" w:cs="Arial"/>
          <w:shd w:val="clear" w:color="auto" w:fill="FFFFFF"/>
        </w:rPr>
      </w:pPr>
    </w:p>
    <w:p w14:paraId="426B3AC5" w14:textId="77777777" w:rsidR="00866F53" w:rsidRDefault="00866F53" w:rsidP="00274B84">
      <w:pPr>
        <w:outlineLvl w:val="0"/>
        <w:rPr>
          <w:rFonts w:ascii="Cambria" w:eastAsia="Times New Roman" w:hAnsi="Cambria" w:cs="Arial"/>
          <w:shd w:val="clear" w:color="auto" w:fill="FFFFFF"/>
        </w:rPr>
      </w:pPr>
      <w:r w:rsidRPr="009F6BFB">
        <w:rPr>
          <w:rFonts w:ascii="Cambria" w:eastAsia="Times New Roman" w:hAnsi="Cambria" w:cs="Arial"/>
          <w:shd w:val="clear" w:color="auto" w:fill="FFFFFF"/>
        </w:rPr>
        <w:t xml:space="preserve">Cohen, M., Dilks, D., Feather, J., Koldewyn, K., Weigelt, S., &amp; Kanwisher, N. (2016). Common </w:t>
      </w:r>
    </w:p>
    <w:p w14:paraId="26BA6AE3" w14:textId="77777777" w:rsidR="00866F53" w:rsidRDefault="00866F53" w:rsidP="00866F53">
      <w:pPr>
        <w:ind w:left="720"/>
        <w:rPr>
          <w:rFonts w:ascii="Cambria" w:eastAsia="Times New Roman" w:hAnsi="Cambria" w:cs="Arial"/>
          <w:shd w:val="clear" w:color="auto" w:fill="FFFFFF"/>
        </w:rPr>
      </w:pPr>
      <w:r w:rsidRPr="009F6BFB">
        <w:rPr>
          <w:rFonts w:ascii="Cambria" w:eastAsia="Times New Roman" w:hAnsi="Cambria" w:cs="Arial"/>
          <w:shd w:val="clear" w:color="auto" w:fill="FFFFFF"/>
        </w:rPr>
        <w:t>representational structures across the ventral visual pathway of children and adults. </w:t>
      </w:r>
      <w:r w:rsidRPr="009F6BFB">
        <w:rPr>
          <w:rFonts w:ascii="Cambria" w:eastAsia="Times New Roman" w:hAnsi="Cambria" w:cs="Arial"/>
          <w:i/>
          <w:iCs/>
          <w:shd w:val="clear" w:color="auto" w:fill="FFFFFF"/>
        </w:rPr>
        <w:t>Journal of Vision</w:t>
      </w:r>
      <w:r w:rsidRPr="009F6BFB">
        <w:rPr>
          <w:rFonts w:ascii="Cambria" w:eastAsia="Times New Roman" w:hAnsi="Cambria" w:cs="Arial"/>
          <w:shd w:val="clear" w:color="auto" w:fill="FFFFFF"/>
        </w:rPr>
        <w:t>, </w:t>
      </w:r>
      <w:r w:rsidRPr="009F6BFB">
        <w:rPr>
          <w:rFonts w:ascii="Cambria" w:eastAsia="Times New Roman" w:hAnsi="Cambria" w:cs="Arial"/>
          <w:i/>
          <w:iCs/>
          <w:shd w:val="clear" w:color="auto" w:fill="FFFFFF"/>
        </w:rPr>
        <w:t>16</w:t>
      </w:r>
      <w:r w:rsidRPr="009F6BFB">
        <w:rPr>
          <w:rFonts w:ascii="Cambria" w:eastAsia="Times New Roman" w:hAnsi="Cambria" w:cs="Arial"/>
          <w:shd w:val="clear" w:color="auto" w:fill="FFFFFF"/>
        </w:rPr>
        <w:t>(12), 776-776</w:t>
      </w:r>
    </w:p>
    <w:p w14:paraId="4DEE0450" w14:textId="77777777" w:rsidR="00866F53" w:rsidRDefault="00866F53" w:rsidP="003256BF">
      <w:pPr>
        <w:rPr>
          <w:rFonts w:ascii="Cambria" w:eastAsia="Times New Roman" w:hAnsi="Cambria" w:cs="Arial"/>
          <w:shd w:val="clear" w:color="auto" w:fill="FFFFFF"/>
        </w:rPr>
      </w:pPr>
    </w:p>
    <w:p w14:paraId="1B85F931" w14:textId="77777777" w:rsidR="00582675" w:rsidRDefault="00620184" w:rsidP="00274B84">
      <w:pPr>
        <w:outlineLvl w:val="0"/>
        <w:rPr>
          <w:rFonts w:ascii="Cambria" w:eastAsia="Times New Roman" w:hAnsi="Cambria" w:cs="Arial"/>
          <w:shd w:val="clear" w:color="auto" w:fill="FFFFFF"/>
        </w:rPr>
      </w:pPr>
      <w:r w:rsidRPr="00012441">
        <w:rPr>
          <w:rFonts w:ascii="Cambria" w:eastAsia="Times New Roman" w:hAnsi="Cambria" w:cs="Arial"/>
          <w:shd w:val="clear" w:color="auto" w:fill="FFFFFF"/>
        </w:rPr>
        <w:t xml:space="preserve">Ebeling, K. S., &amp; Gelman, S. A. (1988). Coordination of size standards by young </w:t>
      </w:r>
    </w:p>
    <w:p w14:paraId="14DF2719" w14:textId="38A202F9" w:rsidR="00620184" w:rsidRDefault="00582675" w:rsidP="003256BF">
      <w:pPr>
        <w:rPr>
          <w:rFonts w:ascii="Cambria" w:eastAsia="Times New Roman" w:hAnsi="Cambria" w:cs="Arial"/>
          <w:shd w:val="clear" w:color="auto" w:fill="FFFFFF"/>
        </w:rPr>
      </w:pPr>
      <w:r>
        <w:rPr>
          <w:rFonts w:ascii="Cambria" w:eastAsia="Times New Roman" w:hAnsi="Cambria" w:cs="Arial"/>
          <w:shd w:val="clear" w:color="auto" w:fill="FFFFFF"/>
        </w:rPr>
        <w:tab/>
      </w:r>
      <w:r w:rsidR="00620184" w:rsidRPr="00012441">
        <w:rPr>
          <w:rFonts w:ascii="Cambria" w:eastAsia="Times New Roman" w:hAnsi="Cambria" w:cs="Arial"/>
          <w:shd w:val="clear" w:color="auto" w:fill="FFFFFF"/>
        </w:rPr>
        <w:t>children.</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Child Development</w:t>
      </w:r>
      <w:r w:rsidR="00620184" w:rsidRPr="00012441">
        <w:rPr>
          <w:rFonts w:ascii="Cambria" w:eastAsia="Times New Roman" w:hAnsi="Cambria" w:cs="Arial"/>
          <w:shd w:val="clear" w:color="auto" w:fill="FFFFFF"/>
        </w:rPr>
        <w:t>, 888-896.</w:t>
      </w:r>
    </w:p>
    <w:p w14:paraId="719FAEDA" w14:textId="77777777" w:rsidR="008725F8" w:rsidRDefault="008725F8" w:rsidP="003256BF">
      <w:pPr>
        <w:rPr>
          <w:rFonts w:ascii="Cambria" w:eastAsia="Times New Roman" w:hAnsi="Cambria" w:cs="Arial"/>
          <w:shd w:val="clear" w:color="auto" w:fill="FFFFFF"/>
        </w:rPr>
      </w:pPr>
    </w:p>
    <w:p w14:paraId="736582EF" w14:textId="77777777" w:rsidR="00FE261B" w:rsidRDefault="00FE261B" w:rsidP="00274B84">
      <w:pPr>
        <w:outlineLvl w:val="0"/>
        <w:rPr>
          <w:rFonts w:ascii="Cambria" w:eastAsia="Times New Roman" w:hAnsi="Cambria" w:cs="Arial"/>
          <w:shd w:val="clear" w:color="auto" w:fill="FFFFFF"/>
        </w:rPr>
      </w:pPr>
      <w:r w:rsidRPr="00FE261B">
        <w:rPr>
          <w:rFonts w:ascii="Cambria" w:eastAsia="Times New Roman" w:hAnsi="Cambria" w:cs="Arial"/>
          <w:shd w:val="clear" w:color="auto" w:fill="FFFFFF"/>
        </w:rPr>
        <w:t xml:space="preserve">Frank, M. C., Sugarman, E., Horowitz, A. C., Lewis, M. L., &amp; Yurovsky, D. (2016). Using tablets </w:t>
      </w:r>
    </w:p>
    <w:p w14:paraId="45F2425B" w14:textId="50629BED" w:rsidR="00FE261B" w:rsidRDefault="00FE261B" w:rsidP="00BE1835">
      <w:pPr>
        <w:ind w:left="720"/>
        <w:rPr>
          <w:rFonts w:ascii="Cambria" w:eastAsia="Times New Roman" w:hAnsi="Cambria" w:cs="Arial"/>
          <w:shd w:val="clear" w:color="auto" w:fill="FFFFFF"/>
        </w:rPr>
      </w:pPr>
      <w:r w:rsidRPr="00FE261B">
        <w:rPr>
          <w:rFonts w:ascii="Cambria" w:eastAsia="Times New Roman" w:hAnsi="Cambria" w:cs="Arial"/>
          <w:shd w:val="clear" w:color="auto" w:fill="FFFFFF"/>
        </w:rPr>
        <w:t>to collect data from young children. </w:t>
      </w:r>
      <w:r w:rsidRPr="00FE261B">
        <w:rPr>
          <w:rFonts w:ascii="Cambria" w:eastAsia="Times New Roman" w:hAnsi="Cambria" w:cs="Arial"/>
          <w:i/>
          <w:iCs/>
          <w:shd w:val="clear" w:color="auto" w:fill="FFFFFF"/>
        </w:rPr>
        <w:t>Journal of Cognition and Development</w:t>
      </w:r>
      <w:r w:rsidRPr="00FE261B">
        <w:rPr>
          <w:rFonts w:ascii="Cambria" w:eastAsia="Times New Roman" w:hAnsi="Cambria" w:cs="Arial"/>
          <w:shd w:val="clear" w:color="auto" w:fill="FFFFFF"/>
        </w:rPr>
        <w:t>, </w:t>
      </w:r>
      <w:r w:rsidRPr="00FE261B">
        <w:rPr>
          <w:rFonts w:ascii="Cambria" w:eastAsia="Times New Roman" w:hAnsi="Cambria" w:cs="Arial"/>
          <w:i/>
          <w:iCs/>
          <w:shd w:val="clear" w:color="auto" w:fill="FFFFFF"/>
        </w:rPr>
        <w:t>17</w:t>
      </w:r>
      <w:r w:rsidRPr="00FE261B">
        <w:rPr>
          <w:rFonts w:ascii="Cambria" w:eastAsia="Times New Roman" w:hAnsi="Cambria" w:cs="Arial"/>
          <w:shd w:val="clear" w:color="auto" w:fill="FFFFFF"/>
        </w:rPr>
        <w:t>(1), 1-17.</w:t>
      </w:r>
    </w:p>
    <w:p w14:paraId="79E88774" w14:textId="77777777" w:rsidR="00FE261B" w:rsidRDefault="00FE261B" w:rsidP="003256BF">
      <w:pPr>
        <w:rPr>
          <w:rFonts w:ascii="Cambria" w:eastAsia="Times New Roman" w:hAnsi="Cambria" w:cs="Arial"/>
          <w:shd w:val="clear" w:color="auto" w:fill="FFFFFF"/>
        </w:rPr>
      </w:pPr>
    </w:p>
    <w:p w14:paraId="5918EAD7" w14:textId="77777777" w:rsidR="0053134C" w:rsidRDefault="0053134C" w:rsidP="00274B84">
      <w:pPr>
        <w:outlineLvl w:val="0"/>
        <w:rPr>
          <w:rFonts w:ascii="Cambria" w:eastAsia="Times New Roman" w:hAnsi="Cambria" w:cs="Times New Roman"/>
        </w:rPr>
      </w:pPr>
      <w:r w:rsidRPr="0053134C">
        <w:rPr>
          <w:rFonts w:ascii="Cambria" w:eastAsia="Times New Roman" w:hAnsi="Cambria" w:cs="Times New Roman"/>
        </w:rPr>
        <w:t xml:space="preserve">Julian, J. B., Ryan, J., &amp; Epstein, R. A. (2016). Coding of Object Size and Object Category in </w:t>
      </w:r>
    </w:p>
    <w:p w14:paraId="30F75C0B" w14:textId="1D141DCF" w:rsidR="0053134C" w:rsidRDefault="0053134C" w:rsidP="003256BF">
      <w:pPr>
        <w:rPr>
          <w:rFonts w:ascii="Cambria" w:eastAsia="Times New Roman" w:hAnsi="Cambria" w:cs="Times New Roman"/>
        </w:rPr>
      </w:pPr>
      <w:r>
        <w:rPr>
          <w:rFonts w:ascii="Cambria" w:eastAsia="Times New Roman" w:hAnsi="Cambria" w:cs="Times New Roman"/>
        </w:rPr>
        <w:tab/>
      </w:r>
      <w:r w:rsidRPr="0053134C">
        <w:rPr>
          <w:rFonts w:ascii="Cambria" w:eastAsia="Times New Roman" w:hAnsi="Cambria" w:cs="Times New Roman"/>
        </w:rPr>
        <w:t xml:space="preserve">Human Visual Cortex. </w:t>
      </w:r>
      <w:r w:rsidRPr="0053134C">
        <w:rPr>
          <w:rFonts w:ascii="Cambria" w:eastAsia="Times New Roman" w:hAnsi="Cambria" w:cs="Times New Roman"/>
          <w:i/>
        </w:rPr>
        <w:t>Cerebral Cortex.</w:t>
      </w:r>
    </w:p>
    <w:p w14:paraId="1377716D" w14:textId="77777777" w:rsidR="00620184" w:rsidRDefault="00620184" w:rsidP="003256BF">
      <w:pPr>
        <w:rPr>
          <w:rFonts w:ascii="Cambria" w:eastAsia="Times New Roman" w:hAnsi="Cambria" w:cs="Arial"/>
          <w:shd w:val="clear" w:color="auto" w:fill="FFFFFF"/>
        </w:rPr>
      </w:pPr>
    </w:p>
    <w:p w14:paraId="57312DD8" w14:textId="77777777" w:rsidR="00582675" w:rsidRDefault="00620184" w:rsidP="00274B84">
      <w:pPr>
        <w:outlineLvl w:val="0"/>
        <w:rPr>
          <w:rFonts w:ascii="Cambria" w:eastAsia="Times New Roman" w:hAnsi="Cambria" w:cs="Arial"/>
          <w:shd w:val="clear" w:color="auto" w:fill="FFFFFF"/>
        </w:rPr>
      </w:pPr>
      <w:r w:rsidRPr="00012441">
        <w:rPr>
          <w:rFonts w:ascii="Cambria" w:eastAsia="Times New Roman" w:hAnsi="Cambria" w:cs="Arial"/>
          <w:shd w:val="clear" w:color="auto" w:fill="FFFFFF"/>
        </w:rPr>
        <w:t xml:space="preserve">Gelman, S. A., &amp; Ebeling, K. S. (1989). Children's use of nonegocentric standards in </w:t>
      </w:r>
    </w:p>
    <w:p w14:paraId="6847128D" w14:textId="2FEE31CC" w:rsidR="00620184" w:rsidRPr="00012441" w:rsidRDefault="00582675" w:rsidP="003256BF">
      <w:pPr>
        <w:rPr>
          <w:rFonts w:ascii="Cambria" w:eastAsia="Times New Roman" w:hAnsi="Cambria" w:cs="Times New Roman"/>
        </w:rPr>
      </w:pPr>
      <w:r>
        <w:rPr>
          <w:rFonts w:ascii="Cambria" w:eastAsia="Times New Roman" w:hAnsi="Cambria" w:cs="Arial"/>
          <w:shd w:val="clear" w:color="auto" w:fill="FFFFFF"/>
        </w:rPr>
        <w:tab/>
      </w:r>
      <w:r w:rsidR="00620184" w:rsidRPr="00012441">
        <w:rPr>
          <w:rFonts w:ascii="Cambria" w:eastAsia="Times New Roman" w:hAnsi="Cambria" w:cs="Arial"/>
          <w:shd w:val="clear" w:color="auto" w:fill="FFFFFF"/>
        </w:rPr>
        <w:t>judgments of functional size.</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 xml:space="preserve">Child </w:t>
      </w:r>
      <w:r w:rsidR="00416911">
        <w:rPr>
          <w:rFonts w:ascii="Cambria" w:eastAsia="Times New Roman" w:hAnsi="Cambria" w:cs="Arial"/>
          <w:i/>
          <w:iCs/>
          <w:shd w:val="clear" w:color="auto" w:fill="FFFFFF"/>
        </w:rPr>
        <w:t>D</w:t>
      </w:r>
      <w:r w:rsidR="00620184" w:rsidRPr="00012441">
        <w:rPr>
          <w:rFonts w:ascii="Cambria" w:eastAsia="Times New Roman" w:hAnsi="Cambria" w:cs="Arial"/>
          <w:i/>
          <w:iCs/>
          <w:shd w:val="clear" w:color="auto" w:fill="FFFFFF"/>
        </w:rPr>
        <w:t>evelopment</w:t>
      </w:r>
      <w:r w:rsidR="00620184" w:rsidRPr="00012441">
        <w:rPr>
          <w:rFonts w:ascii="Cambria" w:eastAsia="Times New Roman" w:hAnsi="Cambria" w:cs="Arial"/>
          <w:shd w:val="clear" w:color="auto" w:fill="FFFFFF"/>
        </w:rPr>
        <w:t>, 920-932.</w:t>
      </w:r>
    </w:p>
    <w:p w14:paraId="099F8EA8" w14:textId="77777777" w:rsidR="00620184" w:rsidRPr="000B1AD1" w:rsidRDefault="00620184" w:rsidP="003256BF">
      <w:pPr>
        <w:rPr>
          <w:rFonts w:ascii="Cambria" w:hAnsi="Cambria"/>
        </w:rPr>
      </w:pPr>
    </w:p>
    <w:p w14:paraId="37802A9C" w14:textId="77777777" w:rsidR="00582675" w:rsidRDefault="00375C58" w:rsidP="00274B84">
      <w:pPr>
        <w:outlineLvl w:val="0"/>
        <w:rPr>
          <w:rFonts w:ascii="Cambria" w:eastAsia="Times New Roman" w:hAnsi="Cambria" w:cs="Arial"/>
          <w:shd w:val="clear" w:color="auto" w:fill="FFFFFF"/>
        </w:rPr>
      </w:pPr>
      <w:r w:rsidRPr="00375C58">
        <w:rPr>
          <w:rFonts w:ascii="Cambria" w:eastAsia="Times New Roman" w:hAnsi="Cambria" w:cs="Arial"/>
          <w:shd w:val="clear" w:color="auto" w:fill="FFFFFF"/>
        </w:rPr>
        <w:t xml:space="preserve">Golarai, G., Liberman, A., &amp; Grill-Spector, K. (2015). Experience Shapes the Development of </w:t>
      </w:r>
    </w:p>
    <w:p w14:paraId="4FD1BD41" w14:textId="4C904EF0" w:rsidR="00375C58" w:rsidRPr="00375C58" w:rsidRDefault="00375C58" w:rsidP="00582675">
      <w:pPr>
        <w:ind w:left="720"/>
        <w:rPr>
          <w:rFonts w:ascii="Cambria" w:eastAsia="Times New Roman" w:hAnsi="Cambria" w:cs="Arial"/>
          <w:shd w:val="clear" w:color="auto" w:fill="FFFFFF"/>
        </w:rPr>
      </w:pPr>
      <w:r w:rsidRPr="00375C58">
        <w:rPr>
          <w:rFonts w:ascii="Cambria" w:eastAsia="Times New Roman" w:hAnsi="Cambria" w:cs="Arial"/>
          <w:shd w:val="clear" w:color="auto" w:fill="FFFFFF"/>
        </w:rPr>
        <w:t>Neural Substrates of Face Processing in Human Ventral Temporal Cortex. </w:t>
      </w:r>
      <w:r w:rsidRPr="00375C58">
        <w:rPr>
          <w:rFonts w:ascii="Cambria" w:eastAsia="Times New Roman" w:hAnsi="Cambria" w:cs="Arial"/>
          <w:i/>
          <w:iCs/>
          <w:shd w:val="clear" w:color="auto" w:fill="FFFFFF"/>
        </w:rPr>
        <w:t>Cerebral Cortex</w:t>
      </w:r>
      <w:r w:rsidRPr="00375C58">
        <w:rPr>
          <w:rFonts w:ascii="Cambria" w:eastAsia="Times New Roman" w:hAnsi="Cambria" w:cs="Arial"/>
          <w:shd w:val="clear" w:color="auto" w:fill="FFFFFF"/>
        </w:rPr>
        <w:t>, bhv314.</w:t>
      </w:r>
    </w:p>
    <w:p w14:paraId="1DA81977" w14:textId="77777777" w:rsidR="008725F8" w:rsidRDefault="008725F8" w:rsidP="003256BF">
      <w:pPr>
        <w:rPr>
          <w:rFonts w:ascii="Cambria" w:eastAsia="Times New Roman" w:hAnsi="Cambria" w:cs="Arial"/>
          <w:shd w:val="clear" w:color="auto" w:fill="FFFFFF"/>
        </w:rPr>
      </w:pPr>
    </w:p>
    <w:p w14:paraId="66CBEEB1" w14:textId="77777777" w:rsidR="00582675" w:rsidRDefault="00620184" w:rsidP="00274B84">
      <w:pPr>
        <w:outlineLvl w:val="0"/>
        <w:rPr>
          <w:rFonts w:ascii="Cambria" w:eastAsia="Times New Roman" w:hAnsi="Cambria" w:cs="Arial"/>
          <w:shd w:val="clear" w:color="auto" w:fill="FFFFFF"/>
        </w:rPr>
      </w:pPr>
      <w:r w:rsidRPr="00012441">
        <w:rPr>
          <w:rFonts w:ascii="Cambria" w:eastAsia="Times New Roman" w:hAnsi="Cambria" w:cs="Arial"/>
          <w:shd w:val="clear" w:color="auto" w:fill="FFFFFF"/>
        </w:rPr>
        <w:t xml:space="preserve">Granrud, C. E., Haake, R. J., &amp; Yonas, A. (1985). Infants’ sensitivity to familiar size: The effect </w:t>
      </w:r>
    </w:p>
    <w:p w14:paraId="493077EE" w14:textId="2BD22272" w:rsidR="00620184" w:rsidRPr="00012441" w:rsidRDefault="00582675" w:rsidP="003256BF">
      <w:pPr>
        <w:rPr>
          <w:rFonts w:ascii="Cambria" w:eastAsia="Times New Roman" w:hAnsi="Cambria" w:cs="Times New Roman"/>
        </w:rPr>
      </w:pPr>
      <w:r>
        <w:rPr>
          <w:rFonts w:ascii="Cambria" w:eastAsia="Times New Roman" w:hAnsi="Cambria" w:cs="Arial"/>
          <w:shd w:val="clear" w:color="auto" w:fill="FFFFFF"/>
        </w:rPr>
        <w:tab/>
      </w:r>
      <w:r w:rsidR="00620184" w:rsidRPr="00012441">
        <w:rPr>
          <w:rFonts w:ascii="Cambria" w:eastAsia="Times New Roman" w:hAnsi="Cambria" w:cs="Arial"/>
          <w:shd w:val="clear" w:color="auto" w:fill="FFFFFF"/>
        </w:rPr>
        <w:t>of memory on spatial perception.</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Perception &amp; psychophysics</w:t>
      </w:r>
      <w:r w:rsidR="00620184" w:rsidRPr="00012441">
        <w:rPr>
          <w:rFonts w:ascii="Cambria" w:eastAsia="Times New Roman" w:hAnsi="Cambria" w:cs="Arial"/>
          <w:shd w:val="clear" w:color="auto" w:fill="FFFFFF"/>
        </w:rPr>
        <w:t>,</w:t>
      </w:r>
      <w:r w:rsidR="00610C3E">
        <w:rPr>
          <w:rFonts w:ascii="Cambria" w:eastAsia="Times New Roman" w:hAnsi="Cambria" w:cs="Arial"/>
          <w:shd w:val="clear" w:color="auto" w:fill="FFFFFF"/>
        </w:rPr>
        <w:t xml:space="preserve"> </w:t>
      </w:r>
      <w:r w:rsidR="00620184" w:rsidRPr="00012441">
        <w:rPr>
          <w:rFonts w:ascii="Cambria" w:eastAsia="Times New Roman" w:hAnsi="Cambria" w:cs="Arial"/>
          <w:i/>
          <w:iCs/>
          <w:shd w:val="clear" w:color="auto" w:fill="FFFFFF"/>
        </w:rPr>
        <w:t>37</w:t>
      </w:r>
      <w:r w:rsidR="00620184" w:rsidRPr="00012441">
        <w:rPr>
          <w:rFonts w:ascii="Cambria" w:eastAsia="Times New Roman" w:hAnsi="Cambria" w:cs="Arial"/>
          <w:shd w:val="clear" w:color="auto" w:fill="FFFFFF"/>
        </w:rPr>
        <w:t>(5), 459-466.</w:t>
      </w:r>
    </w:p>
    <w:p w14:paraId="044A310A" w14:textId="77777777" w:rsidR="00620184" w:rsidRDefault="00620184" w:rsidP="003256BF">
      <w:pPr>
        <w:rPr>
          <w:rFonts w:ascii="Cambria" w:hAnsi="Cambria"/>
        </w:rPr>
      </w:pPr>
    </w:p>
    <w:p w14:paraId="62C223B3" w14:textId="77777777" w:rsidR="00582675" w:rsidRDefault="00E51880" w:rsidP="003256BF">
      <w:pPr>
        <w:rPr>
          <w:rFonts w:ascii="Cambria" w:hAnsi="Cambria"/>
        </w:rPr>
      </w:pPr>
      <w:r w:rsidRPr="00E51880">
        <w:rPr>
          <w:rFonts w:ascii="Cambria" w:hAnsi="Cambria"/>
        </w:rPr>
        <w:t xml:space="preserve">Grill-Spector, K., &amp; Kanwisher, N. (2005). Visual recognition as soon as you know it is there, </w:t>
      </w:r>
    </w:p>
    <w:p w14:paraId="20F1C7CA" w14:textId="5C0FD785" w:rsidR="00E51880" w:rsidRDefault="00582675" w:rsidP="003256BF">
      <w:pPr>
        <w:rPr>
          <w:rFonts w:ascii="Cambria" w:hAnsi="Cambria"/>
        </w:rPr>
      </w:pPr>
      <w:r>
        <w:rPr>
          <w:rFonts w:ascii="Cambria" w:hAnsi="Cambria"/>
        </w:rPr>
        <w:tab/>
      </w:r>
      <w:r w:rsidR="00E51880" w:rsidRPr="00E51880">
        <w:rPr>
          <w:rFonts w:ascii="Cambria" w:hAnsi="Cambria"/>
        </w:rPr>
        <w:t>you know what it is. </w:t>
      </w:r>
      <w:r w:rsidR="00E51880" w:rsidRPr="00E51880">
        <w:rPr>
          <w:rFonts w:ascii="Cambria" w:hAnsi="Cambria"/>
          <w:i/>
          <w:iCs/>
        </w:rPr>
        <w:t>Psychological Science</w:t>
      </w:r>
      <w:r w:rsidR="00E51880" w:rsidRPr="00E51880">
        <w:rPr>
          <w:rFonts w:ascii="Cambria" w:hAnsi="Cambria"/>
        </w:rPr>
        <w:t>, </w:t>
      </w:r>
      <w:r w:rsidR="00E51880" w:rsidRPr="00E51880">
        <w:rPr>
          <w:rFonts w:ascii="Cambria" w:hAnsi="Cambria"/>
          <w:i/>
          <w:iCs/>
        </w:rPr>
        <w:t>16</w:t>
      </w:r>
      <w:r w:rsidR="00E51880" w:rsidRPr="00E51880">
        <w:rPr>
          <w:rFonts w:ascii="Cambria" w:hAnsi="Cambria"/>
        </w:rPr>
        <w:t>(2), 152-160.</w:t>
      </w:r>
    </w:p>
    <w:p w14:paraId="768A5A1C" w14:textId="77777777" w:rsidR="00E51880" w:rsidRDefault="00E51880" w:rsidP="003256BF">
      <w:pPr>
        <w:rPr>
          <w:rFonts w:ascii="Cambria" w:hAnsi="Cambria"/>
        </w:rPr>
      </w:pPr>
    </w:p>
    <w:p w14:paraId="2B7BC728" w14:textId="77777777" w:rsidR="00D40B8F" w:rsidRDefault="00D40B8F" w:rsidP="003256BF">
      <w:pPr>
        <w:rPr>
          <w:rFonts w:ascii="Cambria" w:hAnsi="Cambria"/>
        </w:rPr>
      </w:pPr>
      <w:r w:rsidRPr="00D40B8F">
        <w:rPr>
          <w:rFonts w:ascii="Cambria" w:hAnsi="Cambria"/>
        </w:rPr>
        <w:t xml:space="preserve">Kirkham, N. Z., Slemmer, J. A., &amp; Johnson, S. P. (2002). Visual statistical learning in infancy: </w:t>
      </w:r>
    </w:p>
    <w:p w14:paraId="28D32742" w14:textId="301B29CE" w:rsidR="00D40B8F" w:rsidRDefault="00D40B8F" w:rsidP="00582675">
      <w:pPr>
        <w:ind w:firstLine="720"/>
        <w:rPr>
          <w:rFonts w:ascii="Cambria" w:hAnsi="Cambria"/>
        </w:rPr>
      </w:pPr>
      <w:r w:rsidRPr="00D40B8F">
        <w:rPr>
          <w:rFonts w:ascii="Cambria" w:hAnsi="Cambria"/>
        </w:rPr>
        <w:t xml:space="preserve">Evidence for a domain general learning mechanism. </w:t>
      </w:r>
      <w:r w:rsidRPr="00416911">
        <w:rPr>
          <w:rFonts w:ascii="Cambria" w:hAnsi="Cambria"/>
          <w:i/>
        </w:rPr>
        <w:t>Cognition</w:t>
      </w:r>
      <w:r w:rsidRPr="00D40B8F">
        <w:rPr>
          <w:rFonts w:ascii="Cambria" w:hAnsi="Cambria"/>
        </w:rPr>
        <w:t>, 83(2), B35-B42.</w:t>
      </w:r>
    </w:p>
    <w:p w14:paraId="4795E478" w14:textId="77777777" w:rsidR="00D40B8F" w:rsidRPr="000B1AD1" w:rsidRDefault="00D40B8F" w:rsidP="003256BF">
      <w:pPr>
        <w:rPr>
          <w:rFonts w:ascii="Cambria" w:hAnsi="Cambria"/>
        </w:rPr>
      </w:pPr>
    </w:p>
    <w:p w14:paraId="274EF9E9" w14:textId="77777777" w:rsidR="00582675" w:rsidRDefault="00620184" w:rsidP="00274B84">
      <w:pPr>
        <w:outlineLvl w:val="0"/>
        <w:rPr>
          <w:rFonts w:ascii="Cambria" w:eastAsia="Times New Roman" w:hAnsi="Cambria" w:cs="Arial"/>
          <w:i/>
          <w:iCs/>
          <w:shd w:val="clear" w:color="auto" w:fill="FFFFFF"/>
        </w:rPr>
      </w:pPr>
      <w:r w:rsidRPr="00012441">
        <w:rPr>
          <w:rFonts w:ascii="Cambria" w:eastAsia="Times New Roman" w:hAnsi="Cambria" w:cs="Arial"/>
          <w:shd w:val="clear" w:color="auto" w:fill="FFFFFF"/>
        </w:rPr>
        <w:t>Konkle, T., &amp; Oliva, A. (2011). Canonical visual size for real-world objects.</w:t>
      </w:r>
      <w:r w:rsidR="00582675">
        <w:rPr>
          <w:rFonts w:ascii="Cambria" w:eastAsia="Times New Roman" w:hAnsi="Cambria" w:cs="Arial"/>
          <w:shd w:val="clear" w:color="auto" w:fill="FFFFFF"/>
        </w:rPr>
        <w:t xml:space="preserve"> </w:t>
      </w:r>
      <w:r w:rsidR="00582675" w:rsidRPr="00012441">
        <w:rPr>
          <w:rFonts w:ascii="Cambria" w:eastAsia="Times New Roman" w:hAnsi="Cambria" w:cs="Arial"/>
          <w:i/>
          <w:iCs/>
          <w:shd w:val="clear" w:color="auto" w:fill="FFFFFF"/>
        </w:rPr>
        <w:t xml:space="preserve">Journal of </w:t>
      </w:r>
    </w:p>
    <w:p w14:paraId="2D47FD43" w14:textId="061D3BCC" w:rsidR="00620184" w:rsidRPr="00012441" w:rsidRDefault="00582675" w:rsidP="00582675">
      <w:pPr>
        <w:ind w:firstLine="720"/>
        <w:rPr>
          <w:rFonts w:ascii="Cambria" w:eastAsia="Times New Roman" w:hAnsi="Cambria" w:cs="Times New Roman"/>
        </w:rPr>
      </w:pPr>
      <w:r w:rsidRPr="00012441">
        <w:rPr>
          <w:rFonts w:ascii="Cambria" w:eastAsia="Times New Roman" w:hAnsi="Cambria" w:cs="Arial"/>
          <w:i/>
          <w:iCs/>
          <w:shd w:val="clear" w:color="auto" w:fill="FFFFFF"/>
        </w:rPr>
        <w:t>Experimental Psychology: Human Perception and Performance</w:t>
      </w:r>
      <w:r w:rsidR="00620184" w:rsidRPr="00012441">
        <w:rPr>
          <w:rFonts w:ascii="Cambria" w:eastAsia="Times New Roman" w:hAnsi="Cambria" w:cs="Arial"/>
          <w:shd w:val="clear" w:color="auto" w:fill="FFFFFF"/>
        </w:rPr>
        <w:t>,</w:t>
      </w:r>
      <w:r w:rsidR="00620184" w:rsidRPr="000B1AD1">
        <w:rPr>
          <w:rFonts w:ascii="Cambria" w:eastAsia="Times New Roman" w:hAnsi="Cambria" w:cs="Arial"/>
          <w:shd w:val="clear" w:color="auto" w:fill="FFFFFF"/>
        </w:rPr>
        <w:t> </w:t>
      </w:r>
      <w:r w:rsidR="00620184" w:rsidRPr="00012441">
        <w:rPr>
          <w:rFonts w:ascii="Cambria" w:eastAsia="Times New Roman" w:hAnsi="Cambria" w:cs="Arial"/>
          <w:i/>
          <w:iCs/>
          <w:shd w:val="clear" w:color="auto" w:fill="FFFFFF"/>
        </w:rPr>
        <w:t>37</w:t>
      </w:r>
      <w:r w:rsidR="00620184" w:rsidRPr="00012441">
        <w:rPr>
          <w:rFonts w:ascii="Cambria" w:eastAsia="Times New Roman" w:hAnsi="Cambria" w:cs="Arial"/>
          <w:shd w:val="clear" w:color="auto" w:fill="FFFFFF"/>
        </w:rPr>
        <w:t>(1), 23.</w:t>
      </w:r>
    </w:p>
    <w:p w14:paraId="3DCBC8C2" w14:textId="77777777" w:rsidR="00620184" w:rsidRPr="000B1AD1" w:rsidRDefault="00620184" w:rsidP="003256BF">
      <w:pPr>
        <w:rPr>
          <w:rFonts w:ascii="Cambria" w:hAnsi="Cambria"/>
        </w:rPr>
      </w:pPr>
    </w:p>
    <w:p w14:paraId="6AE44C81" w14:textId="77777777" w:rsidR="00582675" w:rsidRDefault="00620184" w:rsidP="00274B84">
      <w:pPr>
        <w:outlineLvl w:val="0"/>
        <w:rPr>
          <w:rFonts w:ascii="Cambria" w:eastAsia="Times New Roman" w:hAnsi="Cambria" w:cs="Arial"/>
          <w:shd w:val="clear" w:color="auto" w:fill="FFFFFF"/>
        </w:rPr>
      </w:pPr>
      <w:r w:rsidRPr="00012441">
        <w:rPr>
          <w:rFonts w:ascii="Cambria" w:eastAsia="Times New Roman" w:hAnsi="Cambria" w:cs="Arial"/>
          <w:shd w:val="clear" w:color="auto" w:fill="FFFFFF"/>
        </w:rPr>
        <w:t>Konkle, T., &amp; Oliva, A. (2012</w:t>
      </w:r>
      <w:r w:rsidR="008725F8">
        <w:rPr>
          <w:rFonts w:ascii="Cambria" w:eastAsia="Times New Roman" w:hAnsi="Cambria" w:cs="Arial"/>
          <w:shd w:val="clear" w:color="auto" w:fill="FFFFFF"/>
        </w:rPr>
        <w:t>a</w:t>
      </w:r>
      <w:r w:rsidRPr="00012441">
        <w:rPr>
          <w:rFonts w:ascii="Cambria" w:eastAsia="Times New Roman" w:hAnsi="Cambria" w:cs="Arial"/>
          <w:shd w:val="clear" w:color="auto" w:fill="FFFFFF"/>
        </w:rPr>
        <w:t xml:space="preserve">). A familiar-size Stroop effect: real-world size is an automatic </w:t>
      </w:r>
    </w:p>
    <w:p w14:paraId="4DE19703" w14:textId="34AFBB7E" w:rsidR="00620184" w:rsidRPr="00760626" w:rsidRDefault="00620184" w:rsidP="00582675">
      <w:pPr>
        <w:ind w:left="720"/>
        <w:rPr>
          <w:rFonts w:ascii="Cambria" w:eastAsia="Times New Roman" w:hAnsi="Cambria" w:cs="Times New Roman"/>
        </w:rPr>
      </w:pPr>
      <w:r w:rsidRPr="00012441">
        <w:rPr>
          <w:rFonts w:ascii="Cambria" w:eastAsia="Times New Roman" w:hAnsi="Cambria" w:cs="Arial"/>
          <w:shd w:val="clear" w:color="auto" w:fill="FFFFFF"/>
        </w:rPr>
        <w:t>property of object representation</w:t>
      </w:r>
      <w:r w:rsidRPr="00760626">
        <w:rPr>
          <w:rFonts w:ascii="Cambria" w:eastAsia="Times New Roman" w:hAnsi="Cambria" w:cs="Arial"/>
          <w:shd w:val="clear" w:color="auto" w:fill="FFFFFF"/>
        </w:rPr>
        <w:t>. </w:t>
      </w:r>
      <w:r w:rsidRPr="00760626">
        <w:rPr>
          <w:rFonts w:ascii="Cambria" w:eastAsia="Times New Roman" w:hAnsi="Cambria" w:cs="Arial"/>
          <w:i/>
          <w:iCs/>
          <w:shd w:val="clear" w:color="auto" w:fill="FFFFFF"/>
        </w:rPr>
        <w:t>Journal of Experimental Psychology: Human Perception and Performance</w:t>
      </w:r>
      <w:r w:rsidRPr="00760626">
        <w:rPr>
          <w:rFonts w:ascii="Cambria" w:eastAsia="Times New Roman" w:hAnsi="Cambria" w:cs="Arial"/>
          <w:shd w:val="clear" w:color="auto" w:fill="FFFFFF"/>
        </w:rPr>
        <w:t>, </w:t>
      </w:r>
      <w:r w:rsidRPr="00760626">
        <w:rPr>
          <w:rFonts w:ascii="Cambria" w:eastAsia="Times New Roman" w:hAnsi="Cambria" w:cs="Arial"/>
          <w:i/>
          <w:iCs/>
          <w:shd w:val="clear" w:color="auto" w:fill="FFFFFF"/>
        </w:rPr>
        <w:t>38</w:t>
      </w:r>
      <w:r w:rsidRPr="00760626">
        <w:rPr>
          <w:rFonts w:ascii="Cambria" w:eastAsia="Times New Roman" w:hAnsi="Cambria" w:cs="Arial"/>
          <w:shd w:val="clear" w:color="auto" w:fill="FFFFFF"/>
        </w:rPr>
        <w:t>(3), 561.</w:t>
      </w:r>
    </w:p>
    <w:p w14:paraId="626B3471" w14:textId="77777777" w:rsidR="00620184" w:rsidRPr="00760626" w:rsidRDefault="00620184" w:rsidP="003256BF">
      <w:pPr>
        <w:rPr>
          <w:rFonts w:ascii="Cambria" w:hAnsi="Cambria"/>
        </w:rPr>
      </w:pPr>
    </w:p>
    <w:p w14:paraId="001E0D20" w14:textId="77777777" w:rsidR="00582675" w:rsidRPr="00760626" w:rsidRDefault="008725F8" w:rsidP="00274B84">
      <w:pPr>
        <w:outlineLvl w:val="0"/>
        <w:rPr>
          <w:rFonts w:ascii="Cambria" w:hAnsi="Cambria"/>
        </w:rPr>
      </w:pPr>
      <w:r w:rsidRPr="00760626">
        <w:rPr>
          <w:rFonts w:ascii="Cambria" w:hAnsi="Cambria"/>
        </w:rPr>
        <w:t xml:space="preserve">Konkle, T., &amp; Oliva, A. (2012b). A real-world size organization of object responses in </w:t>
      </w:r>
    </w:p>
    <w:p w14:paraId="4C3C1901" w14:textId="1BEA3901" w:rsidR="008725F8" w:rsidRPr="00760626" w:rsidRDefault="008725F8" w:rsidP="00582675">
      <w:pPr>
        <w:ind w:firstLine="720"/>
        <w:rPr>
          <w:rFonts w:ascii="Cambria" w:hAnsi="Cambria"/>
        </w:rPr>
      </w:pPr>
      <w:r w:rsidRPr="00760626">
        <w:rPr>
          <w:rFonts w:ascii="Cambria" w:hAnsi="Cambria"/>
        </w:rPr>
        <w:t>occipitotemporal cortex. </w:t>
      </w:r>
      <w:r w:rsidRPr="00760626">
        <w:rPr>
          <w:rFonts w:ascii="Cambria" w:hAnsi="Cambria"/>
          <w:i/>
          <w:iCs/>
        </w:rPr>
        <w:t>Neuron</w:t>
      </w:r>
      <w:r w:rsidRPr="00760626">
        <w:rPr>
          <w:rFonts w:ascii="Cambria" w:hAnsi="Cambria"/>
        </w:rPr>
        <w:t>, </w:t>
      </w:r>
      <w:r w:rsidRPr="00760626">
        <w:rPr>
          <w:rFonts w:ascii="Cambria" w:hAnsi="Cambria"/>
          <w:i/>
          <w:iCs/>
        </w:rPr>
        <w:t>74</w:t>
      </w:r>
      <w:r w:rsidRPr="00760626">
        <w:rPr>
          <w:rFonts w:ascii="Cambria" w:hAnsi="Cambria"/>
        </w:rPr>
        <w:t>(6), 1114-1124.</w:t>
      </w:r>
    </w:p>
    <w:p w14:paraId="4424945E" w14:textId="77777777" w:rsidR="008725F8" w:rsidRPr="00760626" w:rsidRDefault="008725F8" w:rsidP="003256BF">
      <w:pPr>
        <w:rPr>
          <w:rFonts w:ascii="Cambria" w:hAnsi="Cambria"/>
        </w:rPr>
      </w:pPr>
    </w:p>
    <w:p w14:paraId="03998D92" w14:textId="77777777" w:rsidR="00582675" w:rsidRPr="00760626" w:rsidRDefault="00620184" w:rsidP="00274B84">
      <w:pPr>
        <w:outlineLvl w:val="0"/>
        <w:rPr>
          <w:rFonts w:ascii="Cambria" w:eastAsia="Times New Roman" w:hAnsi="Cambria" w:cs="Arial"/>
          <w:shd w:val="clear" w:color="auto" w:fill="FFFFFF"/>
        </w:rPr>
      </w:pPr>
      <w:r w:rsidRPr="00760626">
        <w:rPr>
          <w:rFonts w:ascii="Cambria" w:eastAsia="Times New Roman" w:hAnsi="Cambria" w:cs="Arial"/>
          <w:shd w:val="clear" w:color="auto" w:fill="FFFFFF"/>
        </w:rPr>
        <w:t xml:space="preserve">Konkle, T., &amp; Caramazza, A. (2013). Tripartite organization of the ventral stream by </w:t>
      </w:r>
    </w:p>
    <w:p w14:paraId="45C7B189" w14:textId="7CBE4DB5" w:rsidR="00620184" w:rsidRPr="00760626" w:rsidRDefault="00582675" w:rsidP="003256BF">
      <w:pPr>
        <w:rPr>
          <w:rFonts w:ascii="Cambria" w:eastAsia="Times New Roman" w:hAnsi="Cambria" w:cs="Times New Roman"/>
        </w:rPr>
      </w:pPr>
      <w:r w:rsidRPr="00760626">
        <w:rPr>
          <w:rFonts w:ascii="Cambria" w:eastAsia="Times New Roman" w:hAnsi="Cambria" w:cs="Arial"/>
          <w:shd w:val="clear" w:color="auto" w:fill="FFFFFF"/>
        </w:rPr>
        <w:tab/>
      </w:r>
      <w:r w:rsidR="00620184" w:rsidRPr="00760626">
        <w:rPr>
          <w:rFonts w:ascii="Cambria" w:eastAsia="Times New Roman" w:hAnsi="Cambria" w:cs="Arial"/>
          <w:shd w:val="clear" w:color="auto" w:fill="FFFFFF"/>
        </w:rPr>
        <w:t>animacy and object size. </w:t>
      </w:r>
      <w:r w:rsidR="00620184" w:rsidRPr="00760626">
        <w:rPr>
          <w:rFonts w:ascii="Cambria" w:eastAsia="Times New Roman" w:hAnsi="Cambria" w:cs="Arial"/>
          <w:i/>
          <w:iCs/>
          <w:shd w:val="clear" w:color="auto" w:fill="FFFFFF"/>
        </w:rPr>
        <w:t>The Journal of Neuroscience</w:t>
      </w:r>
      <w:r w:rsidR="00620184" w:rsidRPr="00760626">
        <w:rPr>
          <w:rFonts w:ascii="Cambria" w:eastAsia="Times New Roman" w:hAnsi="Cambria" w:cs="Arial"/>
          <w:shd w:val="clear" w:color="auto" w:fill="FFFFFF"/>
        </w:rPr>
        <w:t>, </w:t>
      </w:r>
      <w:r w:rsidR="00620184" w:rsidRPr="00760626">
        <w:rPr>
          <w:rFonts w:ascii="Cambria" w:eastAsia="Times New Roman" w:hAnsi="Cambria" w:cs="Arial"/>
          <w:i/>
          <w:iCs/>
          <w:shd w:val="clear" w:color="auto" w:fill="FFFFFF"/>
        </w:rPr>
        <w:t>33</w:t>
      </w:r>
      <w:r w:rsidR="00620184" w:rsidRPr="00760626">
        <w:rPr>
          <w:rFonts w:ascii="Cambria" w:eastAsia="Times New Roman" w:hAnsi="Cambria" w:cs="Arial"/>
          <w:shd w:val="clear" w:color="auto" w:fill="FFFFFF"/>
        </w:rPr>
        <w:t>(25), 10235-10242.</w:t>
      </w:r>
    </w:p>
    <w:p w14:paraId="18F2B07C" w14:textId="77777777" w:rsidR="00620184" w:rsidRPr="00760626" w:rsidRDefault="00620184" w:rsidP="003256BF">
      <w:pPr>
        <w:rPr>
          <w:rFonts w:ascii="Cambria" w:hAnsi="Cambria"/>
        </w:rPr>
      </w:pPr>
    </w:p>
    <w:p w14:paraId="4FC60DFD" w14:textId="77777777" w:rsidR="00760626" w:rsidRPr="00760626" w:rsidRDefault="00760626" w:rsidP="00274B84">
      <w:pPr>
        <w:outlineLvl w:val="0"/>
        <w:rPr>
          <w:rFonts w:ascii="Cambria" w:hAnsi="Cambria"/>
          <w:bCs/>
        </w:rPr>
      </w:pPr>
      <w:r w:rsidRPr="00760626">
        <w:rPr>
          <w:rFonts w:ascii="Cambria" w:hAnsi="Cambria"/>
          <w:bCs/>
        </w:rPr>
        <w:t xml:space="preserve">Long, B., Konkle, T., Cohen, M. A., &amp; Alvarez, G. A. (2016). Mid-level perceptual features </w:t>
      </w:r>
    </w:p>
    <w:p w14:paraId="669B9759" w14:textId="1D138A46" w:rsidR="00760626" w:rsidRPr="00760626" w:rsidRDefault="00760626" w:rsidP="00760626">
      <w:pPr>
        <w:ind w:left="720"/>
        <w:rPr>
          <w:rFonts w:ascii="Cambria" w:hAnsi="Cambria"/>
          <w:bCs/>
        </w:rPr>
      </w:pPr>
      <w:r w:rsidRPr="00760626">
        <w:rPr>
          <w:rFonts w:ascii="Cambria" w:hAnsi="Cambria"/>
          <w:bCs/>
        </w:rPr>
        <w:t>distinguish objects of different real-world sizes. </w:t>
      </w:r>
      <w:r w:rsidRPr="00760626">
        <w:rPr>
          <w:rFonts w:ascii="Cambria" w:hAnsi="Cambria"/>
          <w:bCs/>
          <w:i/>
          <w:iCs/>
        </w:rPr>
        <w:t>Journal of Experimental Psychology: General</w:t>
      </w:r>
      <w:r w:rsidRPr="00760626">
        <w:rPr>
          <w:rFonts w:ascii="Cambria" w:hAnsi="Cambria"/>
          <w:bCs/>
        </w:rPr>
        <w:t>, </w:t>
      </w:r>
      <w:r w:rsidRPr="00760626">
        <w:rPr>
          <w:rFonts w:ascii="Cambria" w:hAnsi="Cambria"/>
          <w:bCs/>
          <w:i/>
          <w:iCs/>
        </w:rPr>
        <w:t>145</w:t>
      </w:r>
      <w:r w:rsidRPr="00760626">
        <w:rPr>
          <w:rFonts w:ascii="Cambria" w:hAnsi="Cambria"/>
          <w:bCs/>
        </w:rPr>
        <w:t>(1), 95.</w:t>
      </w:r>
    </w:p>
    <w:p w14:paraId="2E8D28A0" w14:textId="77777777" w:rsidR="00620184" w:rsidRPr="00760626" w:rsidRDefault="00620184" w:rsidP="003256BF">
      <w:pPr>
        <w:rPr>
          <w:rFonts w:ascii="Cambria" w:hAnsi="Cambria"/>
        </w:rPr>
      </w:pPr>
    </w:p>
    <w:p w14:paraId="5B139192" w14:textId="77777777" w:rsidR="00760626" w:rsidRPr="00760626" w:rsidRDefault="00760626" w:rsidP="00274B84">
      <w:pPr>
        <w:outlineLvl w:val="0"/>
        <w:rPr>
          <w:rFonts w:ascii="Cambria" w:hAnsi="Cambria" w:cs="Times New Roman"/>
          <w:bCs/>
          <w:bdr w:val="none" w:sz="0" w:space="0" w:color="auto" w:frame="1"/>
        </w:rPr>
      </w:pPr>
      <w:r w:rsidRPr="00760626">
        <w:rPr>
          <w:rFonts w:ascii="Cambria" w:hAnsi="Cambria" w:cs="Times New Roman"/>
          <w:bCs/>
          <w:bdr w:val="none" w:sz="0" w:space="0" w:color="auto" w:frame="1"/>
        </w:rPr>
        <w:t xml:space="preserve">Long, B., Konkle, T., &amp; Alvarez, G. (2015). Real-world object size is automatically activated </w:t>
      </w:r>
    </w:p>
    <w:p w14:paraId="0F252A3D" w14:textId="5C29D0BF" w:rsidR="00760626" w:rsidRPr="00760626" w:rsidRDefault="00760626" w:rsidP="00760626">
      <w:pPr>
        <w:rPr>
          <w:rFonts w:ascii="Cambria" w:hAnsi="Cambria" w:cs="Times New Roman"/>
          <w:bCs/>
          <w:bdr w:val="none" w:sz="0" w:space="0" w:color="auto" w:frame="1"/>
        </w:rPr>
      </w:pPr>
      <w:r w:rsidRPr="00760626">
        <w:rPr>
          <w:rFonts w:ascii="Cambria" w:hAnsi="Cambria" w:cs="Times New Roman"/>
          <w:bCs/>
          <w:bdr w:val="none" w:sz="0" w:space="0" w:color="auto" w:frame="1"/>
        </w:rPr>
        <w:tab/>
        <w:t>by mid-level shape features. </w:t>
      </w:r>
      <w:r w:rsidRPr="00760626">
        <w:rPr>
          <w:rFonts w:ascii="Cambria" w:hAnsi="Cambria" w:cs="Times New Roman"/>
          <w:bCs/>
          <w:i/>
          <w:iCs/>
          <w:bdr w:val="none" w:sz="0" w:space="0" w:color="auto" w:frame="1"/>
        </w:rPr>
        <w:t>Journal of Vision</w:t>
      </w:r>
      <w:r w:rsidRPr="00760626">
        <w:rPr>
          <w:rFonts w:ascii="Cambria" w:hAnsi="Cambria" w:cs="Times New Roman"/>
          <w:bCs/>
          <w:bdr w:val="none" w:sz="0" w:space="0" w:color="auto" w:frame="1"/>
        </w:rPr>
        <w:t>, </w:t>
      </w:r>
      <w:r w:rsidRPr="00760626">
        <w:rPr>
          <w:rFonts w:ascii="Cambria" w:hAnsi="Cambria" w:cs="Times New Roman"/>
          <w:bCs/>
          <w:i/>
          <w:iCs/>
          <w:bdr w:val="none" w:sz="0" w:space="0" w:color="auto" w:frame="1"/>
        </w:rPr>
        <w:t>15</w:t>
      </w:r>
      <w:r w:rsidRPr="00760626">
        <w:rPr>
          <w:rFonts w:ascii="Cambria" w:hAnsi="Cambria" w:cs="Times New Roman"/>
          <w:bCs/>
          <w:bdr w:val="none" w:sz="0" w:space="0" w:color="auto" w:frame="1"/>
        </w:rPr>
        <w:t>(12), 7-7.</w:t>
      </w:r>
    </w:p>
    <w:p w14:paraId="55779957" w14:textId="77777777" w:rsidR="00620184" w:rsidRPr="00760626" w:rsidRDefault="00620184" w:rsidP="003256BF">
      <w:pPr>
        <w:rPr>
          <w:rFonts w:ascii="Cambria" w:hAnsi="Cambria"/>
        </w:rPr>
      </w:pPr>
    </w:p>
    <w:p w14:paraId="16BF7031" w14:textId="6CF70C21" w:rsidR="00760626" w:rsidRPr="00760626" w:rsidRDefault="00760626" w:rsidP="00274B84">
      <w:pPr>
        <w:outlineLvl w:val="0"/>
        <w:rPr>
          <w:rFonts w:ascii="Cambria" w:eastAsia="Times New Roman" w:hAnsi="Cambria" w:cs="Times New Roman"/>
        </w:rPr>
      </w:pPr>
      <w:r w:rsidRPr="00760626">
        <w:rPr>
          <w:rFonts w:ascii="Cambria" w:eastAsia="Times New Roman" w:hAnsi="Cambria" w:cs="Times New Roman"/>
          <w:bCs/>
          <w:bdr w:val="none" w:sz="0" w:space="0" w:color="auto" w:frame="1"/>
        </w:rPr>
        <w:t>Long, B</w:t>
      </w:r>
      <w:r w:rsidRPr="00760626">
        <w:rPr>
          <w:rFonts w:ascii="Cambria" w:eastAsia="Times New Roman" w:hAnsi="Cambria" w:cs="Times New Roman"/>
        </w:rPr>
        <w:t xml:space="preserve">., Moher, M., Konkle, T., Alvarez, G.A., &amp; Carey, S. (2015). Broad category </w:t>
      </w:r>
    </w:p>
    <w:p w14:paraId="6EB517FC" w14:textId="493FD07B" w:rsidR="00760626" w:rsidRPr="00760626" w:rsidRDefault="00760626" w:rsidP="00760626">
      <w:pPr>
        <w:ind w:left="720"/>
        <w:rPr>
          <w:rFonts w:ascii="Cambria" w:eastAsia="Times New Roman" w:hAnsi="Cambria" w:cs="Times New Roman"/>
        </w:rPr>
      </w:pPr>
      <w:r w:rsidRPr="00760626">
        <w:rPr>
          <w:rFonts w:ascii="Cambria" w:eastAsia="Times New Roman" w:hAnsi="Cambria" w:cs="Times New Roman"/>
        </w:rPr>
        <w:t>membership guides visual attention in young children.  </w:t>
      </w:r>
      <w:r w:rsidRPr="00416911">
        <w:rPr>
          <w:rFonts w:ascii="Cambria" w:eastAsia="Times New Roman" w:hAnsi="Cambria" w:cs="Times New Roman"/>
          <w:i/>
        </w:rPr>
        <w:t>Poster presented at the Society for Research in Child Development,</w:t>
      </w:r>
      <w:r w:rsidRPr="00760626">
        <w:rPr>
          <w:rFonts w:ascii="Cambria" w:eastAsia="Times New Roman" w:hAnsi="Cambria" w:cs="Times New Roman"/>
        </w:rPr>
        <w:t xml:space="preserve"> March 19-21, Philadelphia, PA.</w:t>
      </w:r>
    </w:p>
    <w:p w14:paraId="5218CC04" w14:textId="77777777" w:rsidR="00743419" w:rsidRPr="00760626" w:rsidRDefault="00743419" w:rsidP="00D40B8F">
      <w:pPr>
        <w:rPr>
          <w:rFonts w:ascii="Cambria" w:eastAsia="Times New Roman" w:hAnsi="Cambria" w:cs="Times New Roman"/>
          <w:shd w:val="clear" w:color="auto" w:fill="FFFFFF"/>
        </w:rPr>
      </w:pPr>
    </w:p>
    <w:p w14:paraId="0EEA3B11" w14:textId="77777777" w:rsidR="00D40B8F" w:rsidRPr="00760626" w:rsidRDefault="00D40B8F" w:rsidP="00274B84">
      <w:pPr>
        <w:outlineLvl w:val="0"/>
        <w:rPr>
          <w:rFonts w:ascii="Cambria" w:eastAsia="Times New Roman" w:hAnsi="Cambria" w:cs="Times New Roman"/>
          <w:shd w:val="clear" w:color="auto" w:fill="FFFFFF"/>
        </w:rPr>
      </w:pPr>
      <w:r w:rsidRPr="00760626">
        <w:rPr>
          <w:rFonts w:ascii="Cambria" w:eastAsia="Times New Roman" w:hAnsi="Cambria" w:cs="Times New Roman"/>
          <w:shd w:val="clear" w:color="auto" w:fill="FFFFFF"/>
        </w:rPr>
        <w:t xml:space="preserve">Marchette, S. A., Vass, L. K., Ryan, J., &amp; Epstein, R. A. (2015). Outside looking in: landmark </w:t>
      </w:r>
    </w:p>
    <w:p w14:paraId="3CA13139" w14:textId="20B55D17" w:rsidR="00D40B8F" w:rsidRPr="00760626" w:rsidRDefault="00D40B8F" w:rsidP="00D40B8F">
      <w:pPr>
        <w:ind w:left="720"/>
        <w:rPr>
          <w:rFonts w:ascii="Cambria" w:eastAsia="Times New Roman" w:hAnsi="Cambria" w:cs="Times New Roman"/>
        </w:rPr>
      </w:pPr>
      <w:r w:rsidRPr="00760626">
        <w:rPr>
          <w:rFonts w:ascii="Cambria" w:eastAsia="Times New Roman" w:hAnsi="Cambria" w:cs="Times New Roman"/>
          <w:shd w:val="clear" w:color="auto" w:fill="FFFFFF"/>
        </w:rPr>
        <w:t>generalization in the human navigational system. </w:t>
      </w:r>
      <w:r w:rsidRPr="00760626">
        <w:rPr>
          <w:rFonts w:ascii="Cambria" w:eastAsia="Times New Roman" w:hAnsi="Cambria" w:cs="Times New Roman"/>
          <w:i/>
          <w:iCs/>
          <w:shd w:val="clear" w:color="auto" w:fill="FFFFFF"/>
        </w:rPr>
        <w:t>The Journal of Neuroscience</w:t>
      </w:r>
      <w:r w:rsidRPr="00760626">
        <w:rPr>
          <w:rFonts w:ascii="Cambria" w:eastAsia="Times New Roman" w:hAnsi="Cambria" w:cs="Times New Roman"/>
          <w:shd w:val="clear" w:color="auto" w:fill="FFFFFF"/>
        </w:rPr>
        <w:t>, </w:t>
      </w:r>
      <w:r w:rsidRPr="00760626">
        <w:rPr>
          <w:rFonts w:ascii="Cambria" w:eastAsia="Times New Roman" w:hAnsi="Cambria" w:cs="Times New Roman"/>
          <w:i/>
          <w:iCs/>
          <w:shd w:val="clear" w:color="auto" w:fill="FFFFFF"/>
        </w:rPr>
        <w:t>35</w:t>
      </w:r>
      <w:r w:rsidRPr="00760626">
        <w:rPr>
          <w:rFonts w:ascii="Cambria" w:eastAsia="Times New Roman" w:hAnsi="Cambria" w:cs="Times New Roman"/>
          <w:shd w:val="clear" w:color="auto" w:fill="FFFFFF"/>
        </w:rPr>
        <w:t>(44), 14896-14908.</w:t>
      </w:r>
    </w:p>
    <w:p w14:paraId="01A46D5D" w14:textId="77777777" w:rsidR="00E55DBC" w:rsidRPr="00760626" w:rsidRDefault="00E55DBC" w:rsidP="003256BF">
      <w:pPr>
        <w:rPr>
          <w:rFonts w:ascii="Cambria" w:hAnsi="Cambria"/>
        </w:rPr>
      </w:pPr>
    </w:p>
    <w:p w14:paraId="66C79887" w14:textId="77777777" w:rsidR="003128FC" w:rsidRPr="00760626" w:rsidRDefault="003128FC" w:rsidP="00274B84">
      <w:pPr>
        <w:outlineLvl w:val="0"/>
        <w:rPr>
          <w:rFonts w:ascii="Cambria" w:hAnsi="Cambria"/>
        </w:rPr>
      </w:pPr>
      <w:r w:rsidRPr="00760626">
        <w:rPr>
          <w:rFonts w:ascii="Cambria" w:hAnsi="Cambria"/>
        </w:rPr>
        <w:t xml:space="preserve">Morey, R. D. (2008). Confidence intervals from normalized data: A correction to Cousineau </w:t>
      </w:r>
    </w:p>
    <w:p w14:paraId="2EA0EEF8" w14:textId="697BD196" w:rsidR="003128FC" w:rsidRPr="00760626" w:rsidRDefault="003128FC" w:rsidP="003128FC">
      <w:pPr>
        <w:rPr>
          <w:rFonts w:ascii="Cambria" w:hAnsi="Cambria"/>
        </w:rPr>
      </w:pPr>
      <w:r w:rsidRPr="00760626">
        <w:rPr>
          <w:rFonts w:ascii="Cambria" w:hAnsi="Cambria"/>
        </w:rPr>
        <w:tab/>
        <w:t>(2005). </w:t>
      </w:r>
      <w:r w:rsidR="001145EF" w:rsidRPr="00760626">
        <w:rPr>
          <w:rFonts w:ascii="Cambria" w:hAnsi="Cambria"/>
          <w:i/>
          <w:iCs/>
        </w:rPr>
        <w:t>R</w:t>
      </w:r>
      <w:r w:rsidRPr="00760626">
        <w:rPr>
          <w:rFonts w:ascii="Cambria" w:hAnsi="Cambria"/>
          <w:i/>
          <w:iCs/>
        </w:rPr>
        <w:t>eason</w:t>
      </w:r>
      <w:r w:rsidRPr="00760626">
        <w:rPr>
          <w:rFonts w:ascii="Cambria" w:hAnsi="Cambria"/>
        </w:rPr>
        <w:t>, </w:t>
      </w:r>
      <w:r w:rsidRPr="00760626">
        <w:rPr>
          <w:rFonts w:ascii="Cambria" w:hAnsi="Cambria"/>
          <w:i/>
          <w:iCs/>
        </w:rPr>
        <w:t>4</w:t>
      </w:r>
      <w:r w:rsidRPr="00760626">
        <w:rPr>
          <w:rFonts w:ascii="Cambria" w:hAnsi="Cambria"/>
        </w:rPr>
        <w:t>(2), 61-64.</w:t>
      </w:r>
    </w:p>
    <w:p w14:paraId="73596D91" w14:textId="77777777" w:rsidR="003128FC" w:rsidRDefault="003128FC" w:rsidP="003256BF">
      <w:pPr>
        <w:rPr>
          <w:rFonts w:ascii="Cambria" w:hAnsi="Cambria"/>
        </w:rPr>
      </w:pPr>
    </w:p>
    <w:p w14:paraId="0FCE37F4" w14:textId="77777777" w:rsidR="0077516E" w:rsidRDefault="0077516E" w:rsidP="00274B84">
      <w:pPr>
        <w:outlineLvl w:val="0"/>
        <w:rPr>
          <w:rFonts w:ascii="Cambria" w:hAnsi="Cambria"/>
        </w:rPr>
      </w:pPr>
      <w:r w:rsidRPr="0077516E">
        <w:rPr>
          <w:rFonts w:ascii="Cambria" w:hAnsi="Cambria"/>
        </w:rPr>
        <w:t xml:space="preserve">Nasr, S., Echavarria, C. E., &amp; Tootell, R. B. (2014). Thinking outside the box: rectilinear </w:t>
      </w:r>
    </w:p>
    <w:p w14:paraId="5087FDED" w14:textId="1076D9E7" w:rsidR="0077516E" w:rsidRPr="0077516E" w:rsidRDefault="0077516E" w:rsidP="0077516E">
      <w:pPr>
        <w:ind w:left="720"/>
        <w:rPr>
          <w:rFonts w:ascii="Cambria" w:hAnsi="Cambria"/>
        </w:rPr>
      </w:pPr>
      <w:r w:rsidRPr="0077516E">
        <w:rPr>
          <w:rFonts w:ascii="Cambria" w:hAnsi="Cambria"/>
        </w:rPr>
        <w:t>shapes selectively activate scene-selective cortex. </w:t>
      </w:r>
      <w:r w:rsidRPr="0077516E">
        <w:rPr>
          <w:rFonts w:ascii="Cambria" w:hAnsi="Cambria"/>
          <w:i/>
          <w:iCs/>
        </w:rPr>
        <w:t>The Journal of Neuroscience</w:t>
      </w:r>
      <w:r w:rsidRPr="0077516E">
        <w:rPr>
          <w:rFonts w:ascii="Cambria" w:hAnsi="Cambria"/>
        </w:rPr>
        <w:t>, </w:t>
      </w:r>
      <w:r w:rsidRPr="0077516E">
        <w:rPr>
          <w:rFonts w:ascii="Cambria" w:hAnsi="Cambria"/>
          <w:i/>
          <w:iCs/>
        </w:rPr>
        <w:t>34</w:t>
      </w:r>
      <w:r w:rsidRPr="0077516E">
        <w:rPr>
          <w:rFonts w:ascii="Cambria" w:hAnsi="Cambria"/>
        </w:rPr>
        <w:t>(20), 6721-6735.</w:t>
      </w:r>
    </w:p>
    <w:p w14:paraId="6510F432" w14:textId="77777777" w:rsidR="0077516E" w:rsidRDefault="0077516E" w:rsidP="003256BF">
      <w:pPr>
        <w:rPr>
          <w:rFonts w:ascii="Cambria" w:hAnsi="Cambria"/>
        </w:rPr>
      </w:pPr>
    </w:p>
    <w:p w14:paraId="2508BC95" w14:textId="77777777" w:rsidR="00582675" w:rsidRDefault="00610C3E" w:rsidP="00274B84">
      <w:pPr>
        <w:outlineLvl w:val="0"/>
        <w:rPr>
          <w:rFonts w:ascii="Cambria" w:hAnsi="Cambria"/>
          <w:i/>
          <w:iCs/>
        </w:rPr>
      </w:pPr>
      <w:r w:rsidRPr="00610C3E">
        <w:rPr>
          <w:rFonts w:ascii="Cambria" w:hAnsi="Cambria"/>
        </w:rPr>
        <w:t>Rousseeuw, P. J., &amp; Croux, C. (1993). Alternatives to the median absolute deviation. </w:t>
      </w:r>
      <w:r w:rsidRPr="00610C3E">
        <w:rPr>
          <w:rFonts w:ascii="Cambria" w:hAnsi="Cambria"/>
          <w:i/>
          <w:iCs/>
        </w:rPr>
        <w:t xml:space="preserve">Journal </w:t>
      </w:r>
    </w:p>
    <w:p w14:paraId="58502B3A" w14:textId="782149DA" w:rsidR="00610C3E" w:rsidRPr="00610C3E" w:rsidRDefault="00582675" w:rsidP="003256BF">
      <w:pPr>
        <w:rPr>
          <w:rFonts w:ascii="Cambria" w:hAnsi="Cambria"/>
        </w:rPr>
      </w:pPr>
      <w:r>
        <w:rPr>
          <w:rFonts w:ascii="Cambria" w:hAnsi="Cambria"/>
          <w:i/>
          <w:iCs/>
        </w:rPr>
        <w:tab/>
      </w:r>
      <w:r w:rsidR="00610C3E" w:rsidRPr="00610C3E">
        <w:rPr>
          <w:rFonts w:ascii="Cambria" w:hAnsi="Cambria"/>
          <w:i/>
          <w:iCs/>
        </w:rPr>
        <w:t>of the American Statistical association</w:t>
      </w:r>
      <w:r w:rsidR="00610C3E" w:rsidRPr="00610C3E">
        <w:rPr>
          <w:rFonts w:ascii="Cambria" w:hAnsi="Cambria"/>
        </w:rPr>
        <w:t>, </w:t>
      </w:r>
      <w:r w:rsidR="00610C3E" w:rsidRPr="00610C3E">
        <w:rPr>
          <w:rFonts w:ascii="Cambria" w:hAnsi="Cambria"/>
          <w:i/>
          <w:iCs/>
        </w:rPr>
        <w:t>88</w:t>
      </w:r>
      <w:r w:rsidR="00610C3E" w:rsidRPr="00610C3E">
        <w:rPr>
          <w:rFonts w:ascii="Cambria" w:hAnsi="Cambria"/>
        </w:rPr>
        <w:t>(424), 1273-1283.</w:t>
      </w:r>
    </w:p>
    <w:p w14:paraId="22812ED5" w14:textId="77777777" w:rsidR="00610C3E" w:rsidRDefault="00610C3E" w:rsidP="003256BF">
      <w:pPr>
        <w:rPr>
          <w:rFonts w:ascii="Cambria" w:hAnsi="Cambria"/>
        </w:rPr>
      </w:pPr>
    </w:p>
    <w:p w14:paraId="34ACAFB1" w14:textId="77777777" w:rsidR="00582675" w:rsidRDefault="00610C3E" w:rsidP="00274B84">
      <w:pPr>
        <w:outlineLvl w:val="0"/>
        <w:rPr>
          <w:rFonts w:ascii="Cambria" w:hAnsi="Cambria"/>
        </w:rPr>
      </w:pPr>
      <w:r w:rsidRPr="00610C3E">
        <w:rPr>
          <w:rFonts w:ascii="Cambria" w:hAnsi="Cambria"/>
        </w:rPr>
        <w:t xml:space="preserve">Rosch, E., Mervis, C. B., Gray, W. D., Johnson, D. M., &amp; Boyes-Braem, P. (1976). Basic objects </w:t>
      </w:r>
    </w:p>
    <w:p w14:paraId="0BC8E004" w14:textId="36DF067D" w:rsidR="00610C3E" w:rsidRDefault="00582675" w:rsidP="003256BF">
      <w:pPr>
        <w:rPr>
          <w:rFonts w:ascii="Cambria" w:hAnsi="Cambria"/>
        </w:rPr>
      </w:pPr>
      <w:r>
        <w:rPr>
          <w:rFonts w:ascii="Cambria" w:hAnsi="Cambria"/>
        </w:rPr>
        <w:tab/>
      </w:r>
      <w:r w:rsidR="00610C3E" w:rsidRPr="00610C3E">
        <w:rPr>
          <w:rFonts w:ascii="Cambria" w:hAnsi="Cambria"/>
        </w:rPr>
        <w:t>in natural categories. </w:t>
      </w:r>
      <w:r w:rsidR="00610C3E" w:rsidRPr="00610C3E">
        <w:rPr>
          <w:rFonts w:ascii="Cambria" w:hAnsi="Cambria"/>
          <w:i/>
          <w:iCs/>
        </w:rPr>
        <w:t>Cognitive psychology</w:t>
      </w:r>
      <w:r w:rsidR="00610C3E" w:rsidRPr="00610C3E">
        <w:rPr>
          <w:rFonts w:ascii="Cambria" w:hAnsi="Cambria"/>
        </w:rPr>
        <w:t>, </w:t>
      </w:r>
      <w:r w:rsidR="00610C3E" w:rsidRPr="00610C3E">
        <w:rPr>
          <w:rFonts w:ascii="Cambria" w:hAnsi="Cambria"/>
          <w:i/>
          <w:iCs/>
        </w:rPr>
        <w:t>8</w:t>
      </w:r>
      <w:r w:rsidR="00610C3E" w:rsidRPr="00610C3E">
        <w:rPr>
          <w:rFonts w:ascii="Cambria" w:hAnsi="Cambria"/>
        </w:rPr>
        <w:t>(3), 382-439.</w:t>
      </w:r>
    </w:p>
    <w:p w14:paraId="69625362" w14:textId="77777777" w:rsidR="009C43F2" w:rsidRDefault="009C43F2" w:rsidP="009C43F2">
      <w:pPr>
        <w:rPr>
          <w:rFonts w:ascii="Cambria" w:hAnsi="Cambria"/>
        </w:rPr>
      </w:pPr>
    </w:p>
    <w:p w14:paraId="7C25C50B" w14:textId="77777777" w:rsidR="009C43F2" w:rsidRDefault="009C43F2" w:rsidP="00274B84">
      <w:pPr>
        <w:outlineLvl w:val="0"/>
        <w:rPr>
          <w:rFonts w:ascii="Cambria" w:hAnsi="Cambria"/>
        </w:rPr>
      </w:pPr>
      <w:r w:rsidRPr="00AE65CF">
        <w:rPr>
          <w:rFonts w:ascii="Cambria" w:hAnsi="Cambria"/>
        </w:rPr>
        <w:t xml:space="preserve">Slater, A., Mattock, A., &amp; Brown, E. (1990). Size constancy at birth: Newborn infants' </w:t>
      </w:r>
    </w:p>
    <w:p w14:paraId="50052D28" w14:textId="77777777" w:rsidR="009C43F2" w:rsidRDefault="009C43F2" w:rsidP="009C43F2">
      <w:pPr>
        <w:ind w:left="720"/>
        <w:rPr>
          <w:rFonts w:ascii="Cambria" w:hAnsi="Cambria"/>
        </w:rPr>
      </w:pPr>
      <w:r w:rsidRPr="00AE65CF">
        <w:rPr>
          <w:rFonts w:ascii="Cambria" w:hAnsi="Cambria"/>
        </w:rPr>
        <w:t>responses to retinal and real</w:t>
      </w:r>
      <w:r>
        <w:rPr>
          <w:rFonts w:ascii="Cambria" w:hAnsi="Cambria"/>
        </w:rPr>
        <w:t xml:space="preserve"> size</w:t>
      </w:r>
      <w:r w:rsidRPr="00E03869">
        <w:rPr>
          <w:rFonts w:ascii="Cambria" w:hAnsi="Cambria"/>
          <w:i/>
        </w:rPr>
        <w:t>. Journal of Experimental Child Psychology</w:t>
      </w:r>
      <w:r w:rsidRPr="00AE65CF">
        <w:rPr>
          <w:rFonts w:ascii="Cambria" w:hAnsi="Cambria"/>
        </w:rPr>
        <w:t>, 49(2), 314-322.</w:t>
      </w:r>
    </w:p>
    <w:p w14:paraId="64CEB77E" w14:textId="77777777" w:rsidR="009C43F2" w:rsidRDefault="009C43F2" w:rsidP="003256BF">
      <w:pPr>
        <w:rPr>
          <w:rFonts w:ascii="Cambria" w:hAnsi="Cambria"/>
        </w:rPr>
      </w:pPr>
    </w:p>
    <w:p w14:paraId="176586B8" w14:textId="77777777" w:rsidR="009C43F2" w:rsidRDefault="009C43F2" w:rsidP="00274B84">
      <w:pPr>
        <w:outlineLvl w:val="0"/>
        <w:rPr>
          <w:rFonts w:ascii="Cambria" w:hAnsi="Cambria"/>
        </w:rPr>
      </w:pPr>
      <w:r w:rsidRPr="009C43F2">
        <w:rPr>
          <w:rFonts w:ascii="Cambria" w:hAnsi="Cambria"/>
        </w:rPr>
        <w:t xml:space="preserve">Yarden Gliksman, S. I., Leibovich, T., Melman, Y., &amp; Henik, A. (2016). Automaticity of </w:t>
      </w:r>
    </w:p>
    <w:p w14:paraId="095A82EC" w14:textId="3EAECBE0" w:rsidR="009C43F2" w:rsidRPr="009C43F2" w:rsidRDefault="009C43F2" w:rsidP="009C43F2">
      <w:pPr>
        <w:rPr>
          <w:rFonts w:ascii="Cambria" w:hAnsi="Cambria"/>
        </w:rPr>
      </w:pPr>
      <w:r>
        <w:rPr>
          <w:rFonts w:ascii="Cambria" w:hAnsi="Cambria"/>
        </w:rPr>
        <w:tab/>
      </w:r>
      <w:r w:rsidRPr="009C43F2">
        <w:rPr>
          <w:rFonts w:ascii="Cambria" w:hAnsi="Cambria"/>
        </w:rPr>
        <w:t>Conceptual Magnitude. </w:t>
      </w:r>
      <w:r w:rsidRPr="009C43F2">
        <w:rPr>
          <w:rFonts w:ascii="Cambria" w:hAnsi="Cambria"/>
          <w:i/>
          <w:iCs/>
        </w:rPr>
        <w:t xml:space="preserve">Scientific </w:t>
      </w:r>
      <w:r>
        <w:rPr>
          <w:rFonts w:ascii="Cambria" w:hAnsi="Cambria"/>
          <w:i/>
          <w:iCs/>
        </w:rPr>
        <w:t>R</w:t>
      </w:r>
      <w:r w:rsidRPr="009C43F2">
        <w:rPr>
          <w:rFonts w:ascii="Cambria" w:hAnsi="Cambria"/>
          <w:i/>
          <w:iCs/>
        </w:rPr>
        <w:t>eports</w:t>
      </w:r>
      <w:r w:rsidRPr="009C43F2">
        <w:rPr>
          <w:rFonts w:ascii="Cambria" w:hAnsi="Cambria"/>
        </w:rPr>
        <w:t>, </w:t>
      </w:r>
      <w:r w:rsidRPr="009C43F2">
        <w:rPr>
          <w:rFonts w:ascii="Cambria" w:hAnsi="Cambria"/>
          <w:i/>
          <w:iCs/>
        </w:rPr>
        <w:t>6</w:t>
      </w:r>
      <w:r w:rsidRPr="009C43F2">
        <w:rPr>
          <w:rFonts w:ascii="Cambria" w:hAnsi="Cambria"/>
        </w:rPr>
        <w:t>.</w:t>
      </w:r>
    </w:p>
    <w:p w14:paraId="4932C96E" w14:textId="77777777" w:rsidR="009C43F2" w:rsidRDefault="009C43F2" w:rsidP="003256BF">
      <w:pPr>
        <w:rPr>
          <w:rFonts w:ascii="Cambria" w:hAnsi="Cambria"/>
        </w:rPr>
      </w:pPr>
    </w:p>
    <w:p w14:paraId="66C5A7BC" w14:textId="77777777" w:rsidR="00063C71" w:rsidRDefault="00063C71" w:rsidP="00274B84">
      <w:pPr>
        <w:outlineLvl w:val="0"/>
        <w:rPr>
          <w:rFonts w:ascii="Cambria" w:hAnsi="Cambria"/>
        </w:rPr>
      </w:pPr>
      <w:r w:rsidRPr="00063C71">
        <w:rPr>
          <w:rFonts w:ascii="Cambria" w:hAnsi="Cambria"/>
        </w:rPr>
        <w:t xml:space="preserve">Yonas, A., Pettersen, L., &amp; Granrud, C. E. (1982). Infants' sensitivity to familiar size as </w:t>
      </w:r>
    </w:p>
    <w:p w14:paraId="4FFC6F60" w14:textId="4C0F7B8F" w:rsidR="00063C71" w:rsidRDefault="00063C71" w:rsidP="003256BF">
      <w:pPr>
        <w:rPr>
          <w:rFonts w:ascii="Cambria" w:hAnsi="Cambria"/>
        </w:rPr>
      </w:pPr>
      <w:r>
        <w:rPr>
          <w:rFonts w:ascii="Cambria" w:hAnsi="Cambria"/>
        </w:rPr>
        <w:tab/>
      </w:r>
      <w:r w:rsidRPr="00063C71">
        <w:rPr>
          <w:rFonts w:ascii="Cambria" w:hAnsi="Cambria"/>
        </w:rPr>
        <w:t xml:space="preserve">information for distance. </w:t>
      </w:r>
      <w:r w:rsidRPr="00063C71">
        <w:rPr>
          <w:rFonts w:ascii="Cambria" w:hAnsi="Cambria"/>
          <w:i/>
        </w:rPr>
        <w:t>Child Development</w:t>
      </w:r>
      <w:r w:rsidRPr="00063C71">
        <w:rPr>
          <w:rFonts w:ascii="Cambria" w:hAnsi="Cambria"/>
        </w:rPr>
        <w:t>, 1285-1290.</w:t>
      </w:r>
    </w:p>
    <w:p w14:paraId="4CD633BE" w14:textId="77777777" w:rsidR="003128FC" w:rsidRDefault="003128FC" w:rsidP="00B22938">
      <w:pPr>
        <w:spacing w:line="480" w:lineRule="auto"/>
        <w:rPr>
          <w:b/>
        </w:rPr>
      </w:pPr>
    </w:p>
    <w:p w14:paraId="508BDF2F" w14:textId="20FDDBC7" w:rsidR="003128FC" w:rsidRDefault="003128FC">
      <w:pPr>
        <w:rPr>
          <w:b/>
        </w:rPr>
      </w:pPr>
      <w:r>
        <w:rPr>
          <w:b/>
        </w:rPr>
        <w:br w:type="page"/>
      </w:r>
    </w:p>
    <w:p w14:paraId="0DD447A1" w14:textId="2D0B707C" w:rsidR="00E13FE0" w:rsidRDefault="003128FC" w:rsidP="00274B84">
      <w:pPr>
        <w:spacing w:line="480" w:lineRule="auto"/>
        <w:outlineLvl w:val="0"/>
        <w:rPr>
          <w:ins w:id="1681" w:author="Long, Bria Lorelle" w:date="2018-01-17T10:17:00Z"/>
          <w:b/>
        </w:rPr>
      </w:pPr>
      <w:r>
        <w:rPr>
          <w:b/>
        </w:rPr>
        <w:t>Appendi</w:t>
      </w:r>
      <w:r w:rsidR="00DC7856">
        <w:rPr>
          <w:b/>
        </w:rPr>
        <w:t>x</w:t>
      </w:r>
    </w:p>
    <w:p w14:paraId="596D37C6" w14:textId="45F4C9D4" w:rsidR="002701B3" w:rsidRDefault="00700173" w:rsidP="00274B84">
      <w:pPr>
        <w:spacing w:line="480" w:lineRule="auto"/>
        <w:outlineLvl w:val="0"/>
        <w:rPr>
          <w:ins w:id="1682" w:author="Long, Bria Lorelle" w:date="2018-01-17T10:17:00Z"/>
          <w:b/>
        </w:rPr>
      </w:pPr>
      <w:ins w:id="1683" w:author="Long, Bria Lorelle" w:date="2018-01-17T10:27:00Z">
        <w:r w:rsidRPr="00700173">
          <w:rPr>
            <w:b/>
            <w:noProof/>
            <w:rPrChange w:id="1684" w:author="Unknown">
              <w:rPr>
                <w:noProof/>
              </w:rPr>
            </w:rPrChange>
          </w:rPr>
          <w:drawing>
            <wp:inline distT="0" distB="0" distL="0" distR="0" wp14:anchorId="5AEFA80D" wp14:editId="2CF54E28">
              <wp:extent cx="5943600" cy="248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2850"/>
                      </a:xfrm>
                      <a:prstGeom prst="rect">
                        <a:avLst/>
                      </a:prstGeom>
                    </pic:spPr>
                  </pic:pic>
                </a:graphicData>
              </a:graphic>
            </wp:inline>
          </w:drawing>
        </w:r>
      </w:ins>
    </w:p>
    <w:p w14:paraId="46484D11" w14:textId="2D024B1E" w:rsidR="00887BDB" w:rsidRPr="00F12668" w:rsidRDefault="002701B3">
      <w:pPr>
        <w:outlineLvl w:val="0"/>
        <w:rPr>
          <w:sz w:val="22"/>
          <w:szCs w:val="22"/>
          <w:rPrChange w:id="1685" w:author="Long, Bria Lorelle" w:date="2018-01-17T10:33:00Z">
            <w:rPr>
              <w:b/>
            </w:rPr>
          </w:rPrChange>
        </w:rPr>
        <w:pPrChange w:id="1686" w:author="Long, Bria Lorelle" w:date="2018-01-17T10:19:00Z">
          <w:pPr>
            <w:spacing w:line="480" w:lineRule="auto"/>
            <w:outlineLvl w:val="0"/>
          </w:pPr>
        </w:pPrChange>
      </w:pPr>
      <w:ins w:id="1687" w:author="Long, Bria Lorelle" w:date="2018-01-17T10:17:00Z">
        <w:r w:rsidRPr="001278BE">
          <w:rPr>
            <w:i/>
            <w:sz w:val="22"/>
            <w:szCs w:val="22"/>
          </w:rPr>
          <w:t xml:space="preserve">Supplementary Figure </w:t>
        </w:r>
        <w:r>
          <w:rPr>
            <w:i/>
            <w:sz w:val="22"/>
            <w:szCs w:val="22"/>
          </w:rPr>
          <w:t xml:space="preserve">1. </w:t>
        </w:r>
      </w:ins>
      <w:ins w:id="1688" w:author="Long, Bria Lorelle" w:date="2018-01-17T10:18:00Z">
        <w:r>
          <w:rPr>
            <w:sz w:val="22"/>
            <w:szCs w:val="22"/>
          </w:rPr>
          <w:t xml:space="preserve">Examples of </w:t>
        </w:r>
      </w:ins>
      <w:ins w:id="1689" w:author="Long, Bria Lorelle" w:date="2018-01-17T10:27:00Z">
        <w:r w:rsidR="00700173">
          <w:rPr>
            <w:sz w:val="22"/>
            <w:szCs w:val="22"/>
          </w:rPr>
          <w:t>recognizable images</w:t>
        </w:r>
      </w:ins>
      <w:ins w:id="1690" w:author="Long, Bria Lorelle" w:date="2018-01-17T10:28:00Z">
        <w:r w:rsidR="00700173">
          <w:rPr>
            <w:sz w:val="22"/>
            <w:szCs w:val="22"/>
          </w:rPr>
          <w:t xml:space="preserve"> and their corresponding texforms, for a group of three big objects (left) and three small objects (right)</w:t>
        </w:r>
      </w:ins>
      <w:ins w:id="1691" w:author="Long, Bria Lorelle" w:date="2018-01-17T10:27:00Z">
        <w:r w:rsidR="00700173">
          <w:rPr>
            <w:sz w:val="22"/>
            <w:szCs w:val="22"/>
          </w:rPr>
          <w:t xml:space="preserve"> </w:t>
        </w:r>
      </w:ins>
      <w:ins w:id="1692" w:author="Long, Bria Lorelle" w:date="2018-01-17T10:18:00Z">
        <w:r>
          <w:rPr>
            <w:sz w:val="22"/>
            <w:szCs w:val="22"/>
          </w:rPr>
          <w:t xml:space="preserve"> (Long et al., 20</w:t>
        </w:r>
        <w:r w:rsidR="00700173">
          <w:rPr>
            <w:sz w:val="22"/>
            <w:szCs w:val="22"/>
          </w:rPr>
          <w:t>16; Freeman &amp; Simoncelli, 2011).</w:t>
        </w:r>
      </w:ins>
    </w:p>
    <w:p w14:paraId="6D1F5450" w14:textId="08D5A262" w:rsidR="001278BE" w:rsidRDefault="00DC7856" w:rsidP="00274B84">
      <w:pPr>
        <w:spacing w:before="240"/>
        <w:outlineLvl w:val="0"/>
        <w:rPr>
          <w:b/>
          <w:i/>
        </w:rPr>
      </w:pPr>
      <w:r w:rsidRPr="001278BE">
        <w:rPr>
          <w:b/>
          <w:i/>
        </w:rPr>
        <w:t xml:space="preserve">Supplemental </w:t>
      </w:r>
      <w:r w:rsidR="00E55C0C" w:rsidRPr="001278BE">
        <w:rPr>
          <w:b/>
          <w:i/>
        </w:rPr>
        <w:t xml:space="preserve">Analyses: </w:t>
      </w:r>
      <w:r w:rsidR="001278BE">
        <w:rPr>
          <w:b/>
          <w:i/>
        </w:rPr>
        <w:t>Reaction Time Cutoffs</w:t>
      </w:r>
    </w:p>
    <w:p w14:paraId="72EF69B8" w14:textId="7EDBAC60" w:rsidR="00B15E53" w:rsidRDefault="00B15E53" w:rsidP="00B15E53">
      <w:pPr>
        <w:spacing w:before="240"/>
      </w:pPr>
      <w:r w:rsidRPr="00FA3AFB">
        <w:rPr>
          <w:i/>
        </w:rPr>
        <w:t>Experiment 1:</w:t>
      </w:r>
      <w:r w:rsidRPr="00FA3AFB">
        <w:t xml:space="preserve"> </w:t>
      </w:r>
      <w:r w:rsidRPr="006F3A1F">
        <w:t xml:space="preserve">To ensure that the </w:t>
      </w:r>
      <w:r>
        <w:t>4-second global</w:t>
      </w:r>
      <w:r w:rsidRPr="006F3A1F">
        <w:t xml:space="preserve"> cutoff did not bias our </w:t>
      </w:r>
      <w:r>
        <w:t xml:space="preserve">RT </w:t>
      </w:r>
      <w:r w:rsidRPr="006F3A1F">
        <w:t xml:space="preserve">results, we reran our analyses </w:t>
      </w:r>
      <w:r w:rsidR="00D9486C">
        <w:t xml:space="preserve">only using RT cutoffs defined for each participant. Specifically, </w:t>
      </w:r>
      <w:r>
        <w:t>we eliminated trials slower or faster than 2 SDs from the mean RT for each participant and condition (incongruent, congruent). We found the same pattern of results. Four-year-olds again tended to show the Stroop effect in their reaction times (Congruent</w:t>
      </w:r>
      <w:r w:rsidRPr="00072E83">
        <w:t xml:space="preserve"> </w:t>
      </w:r>
      <w:r w:rsidRPr="004D2654">
        <w:rPr>
          <w:i/>
        </w:rPr>
        <w:t>M</w:t>
      </w:r>
      <w:r>
        <w:t xml:space="preserve"> </w:t>
      </w:r>
      <w:r w:rsidRPr="003362C0">
        <w:t>=</w:t>
      </w:r>
      <w:r>
        <w:t xml:space="preserve"> </w:t>
      </w:r>
      <w:r w:rsidRPr="003362C0">
        <w:t>1420</w:t>
      </w:r>
      <w:r w:rsidR="00D9486C">
        <w:t>ms</w:t>
      </w:r>
      <w:r w:rsidRPr="003362C0">
        <w:t>, S</w:t>
      </w:r>
      <w:r w:rsidRPr="004D2654">
        <w:rPr>
          <w:i/>
        </w:rPr>
        <w:t>D</w:t>
      </w:r>
      <w:r>
        <w:t xml:space="preserve"> </w:t>
      </w:r>
      <w:r w:rsidRPr="003362C0">
        <w:t>=</w:t>
      </w:r>
      <w:r>
        <w:t xml:space="preserve"> </w:t>
      </w:r>
      <w:r w:rsidRPr="003362C0">
        <w:t>379</w:t>
      </w:r>
      <w:r w:rsidR="00D9486C">
        <w:t>ms</w:t>
      </w:r>
      <w:r>
        <w:t xml:space="preserve">, </w:t>
      </w:r>
      <w:r w:rsidR="00D9486C">
        <w:t>incongruent</w:t>
      </w:r>
      <w:r>
        <w:t>:</w:t>
      </w:r>
      <w:r w:rsidRPr="001D105F">
        <w:t xml:space="preserve"> </w:t>
      </w:r>
      <w:r w:rsidRPr="00D9486C">
        <w:rPr>
          <w:i/>
        </w:rPr>
        <w:t>M</w:t>
      </w:r>
      <w:r>
        <w:t xml:space="preserve"> </w:t>
      </w:r>
      <w:r w:rsidRPr="003362C0">
        <w:t>=</w:t>
      </w:r>
      <w:r>
        <w:t xml:space="preserve"> 1508</w:t>
      </w:r>
      <w:r w:rsidR="00D9486C">
        <w:t>ms</w:t>
      </w:r>
      <w:r w:rsidRPr="003362C0">
        <w:t xml:space="preserve">, </w:t>
      </w:r>
      <w:r w:rsidRPr="004D2654">
        <w:rPr>
          <w:i/>
        </w:rPr>
        <w:t xml:space="preserve">SD </w:t>
      </w:r>
      <w:r w:rsidRPr="003362C0">
        <w:t>=</w:t>
      </w:r>
      <w:r>
        <w:t xml:space="preserve"> 314, </w:t>
      </w:r>
      <w:r w:rsidRPr="00B84465">
        <w:t xml:space="preserve"> </w:t>
      </w:r>
      <w:r w:rsidRPr="003362C0">
        <w:rPr>
          <w:i/>
        </w:rPr>
        <w:t>t</w:t>
      </w:r>
      <w:r w:rsidRPr="003362C0">
        <w:t>(30)=</w:t>
      </w:r>
      <w:r w:rsidRPr="004D2654">
        <w:t xml:space="preserve">2.48, </w:t>
      </w:r>
      <w:r w:rsidRPr="003362C0">
        <w:rPr>
          <w:i/>
        </w:rPr>
        <w:t>p</w:t>
      </w:r>
      <w:r>
        <w:rPr>
          <w:i/>
        </w:rPr>
        <w:t xml:space="preserve"> </w:t>
      </w:r>
      <w:r w:rsidRPr="004D2654">
        <w:t>=</w:t>
      </w:r>
      <w:r>
        <w:t xml:space="preserve"> </w:t>
      </w:r>
      <w:r w:rsidRPr="004D2654">
        <w:t>0.01</w:t>
      </w:r>
      <w:r w:rsidRPr="003362C0">
        <w:t>,</w:t>
      </w:r>
      <w:r>
        <w:t xml:space="preserve"> Cohen’s </w:t>
      </w:r>
      <w:r w:rsidRPr="004D2654">
        <w:rPr>
          <w:i/>
        </w:rPr>
        <w:t>d</w:t>
      </w:r>
      <w:r>
        <w:t>=.45), while three-year-olds did not (</w:t>
      </w:r>
      <w:r w:rsidR="00D9486C">
        <w:t>congruent,</w:t>
      </w:r>
      <w:r>
        <w:t xml:space="preserve"> </w:t>
      </w:r>
      <w:r w:rsidRPr="004D2654">
        <w:rPr>
          <w:i/>
        </w:rPr>
        <w:t>M</w:t>
      </w:r>
      <w:r>
        <w:t xml:space="preserve"> </w:t>
      </w:r>
      <w:r w:rsidRPr="003362C0">
        <w:t>=</w:t>
      </w:r>
      <w:r>
        <w:t xml:space="preserve"> 1893ms</w:t>
      </w:r>
      <w:r w:rsidRPr="003362C0">
        <w:t xml:space="preserve">, </w:t>
      </w:r>
      <w:r w:rsidRPr="004D2654">
        <w:rPr>
          <w:i/>
        </w:rPr>
        <w:t>SD</w:t>
      </w:r>
      <w:r>
        <w:t xml:space="preserve"> </w:t>
      </w:r>
      <w:r w:rsidRPr="003362C0">
        <w:t>=</w:t>
      </w:r>
      <w:r>
        <w:t xml:space="preserve"> 58</w:t>
      </w:r>
      <w:r w:rsidR="00D9486C">
        <w:t>6</w:t>
      </w:r>
      <w:r>
        <w:t xml:space="preserve">ms, Incongruent: </w:t>
      </w:r>
      <w:r w:rsidRPr="003362C0">
        <w:rPr>
          <w:i/>
        </w:rPr>
        <w:t>M</w:t>
      </w:r>
      <w:r>
        <w:t xml:space="preserve"> </w:t>
      </w:r>
      <w:r w:rsidRPr="004D2654">
        <w:t>=</w:t>
      </w:r>
      <w:r>
        <w:t xml:space="preserve"> </w:t>
      </w:r>
      <w:r w:rsidRPr="003362C0">
        <w:t>194</w:t>
      </w:r>
      <w:r w:rsidR="00D9486C">
        <w:t>5</w:t>
      </w:r>
      <w:r>
        <w:t>ms</w:t>
      </w:r>
      <w:r w:rsidRPr="004D2654">
        <w:t>, SD=</w:t>
      </w:r>
      <w:r>
        <w:t xml:space="preserve"> </w:t>
      </w:r>
      <w:r w:rsidRPr="004D2654">
        <w:t>651</w:t>
      </w:r>
      <w:r>
        <w:t xml:space="preserve">ms; </w:t>
      </w:r>
      <w:r w:rsidRPr="003362C0">
        <w:rPr>
          <w:i/>
        </w:rPr>
        <w:t>t</w:t>
      </w:r>
      <w:r w:rsidRPr="004D2654">
        <w:t>(42)</w:t>
      </w:r>
      <w:r>
        <w:t xml:space="preserve"> </w:t>
      </w:r>
      <w:r w:rsidRPr="004D2654">
        <w:t>=</w:t>
      </w:r>
      <w:r>
        <w:t xml:space="preserve"> </w:t>
      </w:r>
      <w:r w:rsidRPr="004D2654">
        <w:t xml:space="preserve">-0.98, </w:t>
      </w:r>
      <w:r w:rsidRPr="003362C0">
        <w:rPr>
          <w:i/>
        </w:rPr>
        <w:t>p</w:t>
      </w:r>
      <w:r>
        <w:rPr>
          <w:i/>
        </w:rPr>
        <w:t xml:space="preserve"> </w:t>
      </w:r>
      <w:r w:rsidRPr="004D2654">
        <w:t>=</w:t>
      </w:r>
      <w:r>
        <w:t xml:space="preserve"> </w:t>
      </w:r>
      <w:r w:rsidRPr="004D2654">
        <w:t>0.166</w:t>
      </w:r>
      <w:r>
        <w:t xml:space="preserve">).  </w:t>
      </w:r>
    </w:p>
    <w:p w14:paraId="65B7BCEA" w14:textId="77777777" w:rsidR="00B15E53" w:rsidRDefault="00B15E53" w:rsidP="00B15E53">
      <w:pPr>
        <w:spacing w:before="240"/>
      </w:pPr>
      <w:r w:rsidRPr="00FA3AFB">
        <w:rPr>
          <w:i/>
        </w:rPr>
        <w:t>Experiment 2:</w:t>
      </w:r>
      <w:r w:rsidRPr="006F3A1F">
        <w:t xml:space="preserve"> </w:t>
      </w:r>
      <w:r>
        <w:t>We also reran the analyses of Experiment 2 with these 2SD cutoffs, and found the same pattern of results (Congruent:</w:t>
      </w:r>
      <w:r w:rsidRPr="00BA77CB">
        <w:t xml:space="preserve"> </w:t>
      </w:r>
      <w:r>
        <w:t>M=1335.5ms, SD=228.4ms, Incongruent:</w:t>
      </w:r>
      <w:r w:rsidRPr="001D105F">
        <w:t xml:space="preserve"> </w:t>
      </w:r>
      <w:r>
        <w:t xml:space="preserve">M=1402.6ms, SD=236.2ms, </w:t>
      </w:r>
      <w:r w:rsidRPr="004D2654">
        <w:rPr>
          <w:i/>
        </w:rPr>
        <w:t>t</w:t>
      </w:r>
      <w:r w:rsidRPr="004D2654">
        <w:t>(31)</w:t>
      </w:r>
      <w:r>
        <w:t xml:space="preserve"> </w:t>
      </w:r>
      <w:r w:rsidRPr="004D2654">
        <w:t>=</w:t>
      </w:r>
      <w:r>
        <w:t xml:space="preserve"> </w:t>
      </w:r>
      <w:r w:rsidRPr="004D2654">
        <w:t xml:space="preserve">-3.37, </w:t>
      </w:r>
      <w:r w:rsidRPr="004D2654">
        <w:rPr>
          <w:i/>
        </w:rPr>
        <w:t>p</w:t>
      </w:r>
      <w:r>
        <w:rPr>
          <w:i/>
        </w:rPr>
        <w:t xml:space="preserve"> </w:t>
      </w:r>
      <w:r w:rsidRPr="004D2654">
        <w:t>=</w:t>
      </w:r>
      <w:r>
        <w:t xml:space="preserve"> </w:t>
      </w:r>
      <w:r w:rsidRPr="004D2654">
        <w:t>0.001</w:t>
      </w:r>
      <w:r>
        <w:t xml:space="preserve">, Cohen’s d = .59).  </w:t>
      </w:r>
    </w:p>
    <w:p w14:paraId="542D8FB8" w14:textId="77777777" w:rsidR="00B15E53" w:rsidRDefault="00B15E53" w:rsidP="003256BF">
      <w:pPr>
        <w:rPr>
          <w:i/>
          <w:sz w:val="22"/>
          <w:szCs w:val="22"/>
        </w:rPr>
      </w:pPr>
    </w:p>
    <w:p w14:paraId="7F732582" w14:textId="77777777" w:rsidR="003362C0" w:rsidRDefault="003362C0" w:rsidP="003256BF">
      <w:pPr>
        <w:rPr>
          <w:i/>
          <w:sz w:val="22"/>
          <w:szCs w:val="22"/>
        </w:rPr>
      </w:pPr>
    </w:p>
    <w:p w14:paraId="7F72D7D2" w14:textId="0F938398" w:rsidR="003362C0" w:rsidRDefault="003362C0" w:rsidP="003256BF">
      <w:pPr>
        <w:rPr>
          <w:i/>
          <w:sz w:val="22"/>
          <w:szCs w:val="22"/>
        </w:rPr>
      </w:pPr>
    </w:p>
    <w:p w14:paraId="27FC2D85" w14:textId="37A93BDA" w:rsidR="003256BF" w:rsidRPr="001278BE" w:rsidRDefault="003362C0" w:rsidP="003256BF">
      <w:pPr>
        <w:rPr>
          <w:i/>
          <w:sz w:val="22"/>
          <w:szCs w:val="22"/>
        </w:rPr>
      </w:pPr>
      <w:r w:rsidRPr="00F1439C">
        <w:rPr>
          <w:i/>
          <w:noProof/>
          <w:sz w:val="22"/>
          <w:szCs w:val="22"/>
        </w:rPr>
        <w:drawing>
          <wp:inline distT="0" distB="0" distL="0" distR="0" wp14:anchorId="1CA6B4B5" wp14:editId="7EBAC48C">
            <wp:extent cx="5938520" cy="2386965"/>
            <wp:effectExtent l="0" t="0" r="5080" b="635"/>
            <wp:docPr id="12" name="Picture 12" descr="Untitled:Users:Bria:Dropbox (Personal):Projects:KidStroop:Outputs:PaperFigures:Figure6-AppendixFig1:appendixFigur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Users:Bria:Dropbox (Personal):Projects:KidStroop:Outputs:PaperFigures:Figure6-AppendixFig1:appendixFigure1-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2386965"/>
                    </a:xfrm>
                    <a:prstGeom prst="rect">
                      <a:avLst/>
                    </a:prstGeom>
                    <a:noFill/>
                    <a:ln>
                      <a:noFill/>
                    </a:ln>
                  </pic:spPr>
                </pic:pic>
              </a:graphicData>
            </a:graphic>
          </wp:inline>
        </w:drawing>
      </w:r>
      <w:r w:rsidR="003256BF" w:rsidRPr="001278BE">
        <w:rPr>
          <w:i/>
          <w:sz w:val="22"/>
          <w:szCs w:val="22"/>
        </w:rPr>
        <w:t xml:space="preserve">Supplementary Figure </w:t>
      </w:r>
      <w:ins w:id="1693" w:author="Long, Bria Lorelle" w:date="2018-01-17T10:17:00Z">
        <w:r w:rsidR="002701B3">
          <w:rPr>
            <w:i/>
            <w:sz w:val="22"/>
            <w:szCs w:val="22"/>
          </w:rPr>
          <w:t>2</w:t>
        </w:r>
      </w:ins>
      <w:del w:id="1694" w:author="Long, Bria Lorelle" w:date="2018-01-17T10:17:00Z">
        <w:r w:rsidR="003256BF" w:rsidRPr="001278BE" w:rsidDel="002701B3">
          <w:rPr>
            <w:i/>
            <w:sz w:val="22"/>
            <w:szCs w:val="22"/>
          </w:rPr>
          <w:delText>1</w:delText>
        </w:r>
      </w:del>
      <w:r w:rsidR="003256BF" w:rsidRPr="001278BE">
        <w:rPr>
          <w:i/>
          <w:sz w:val="22"/>
          <w:szCs w:val="22"/>
        </w:rPr>
        <w:t xml:space="preserve">. </w:t>
      </w:r>
      <w:r w:rsidR="003256BF" w:rsidRPr="00CC1E37">
        <w:rPr>
          <w:sz w:val="22"/>
          <w:szCs w:val="22"/>
        </w:rPr>
        <w:t>Size-Stroop effects for individual children are shown as a function of children’s average age in months (</w:t>
      </w:r>
      <w:r w:rsidRPr="00CC1E37">
        <w:rPr>
          <w:sz w:val="22"/>
          <w:szCs w:val="22"/>
        </w:rPr>
        <w:t>A</w:t>
      </w:r>
      <w:r w:rsidR="003256BF" w:rsidRPr="00CC1E37">
        <w:rPr>
          <w:sz w:val="22"/>
          <w:szCs w:val="22"/>
        </w:rPr>
        <w:t>) and as a function of children’s average speed on the task across both conditions (</w:t>
      </w:r>
      <w:r w:rsidRPr="00CC1E37">
        <w:rPr>
          <w:sz w:val="22"/>
          <w:szCs w:val="22"/>
        </w:rPr>
        <w:t>B</w:t>
      </w:r>
      <w:r w:rsidR="003256BF" w:rsidRPr="00CC1E37">
        <w:rPr>
          <w:sz w:val="22"/>
          <w:szCs w:val="22"/>
        </w:rPr>
        <w:t>).</w:t>
      </w:r>
      <w:r w:rsidRPr="00CC1E37">
        <w:rPr>
          <w:sz w:val="22"/>
          <w:szCs w:val="22"/>
        </w:rPr>
        <w:t xml:space="preserve"> The absolute difference between incongruent and congruent conditions (i.e., the absolute value of the Size-Stroop effect) is </w:t>
      </w:r>
      <w:r w:rsidR="00CC1E37" w:rsidRPr="00CC1E37">
        <w:rPr>
          <w:sz w:val="22"/>
          <w:szCs w:val="22"/>
        </w:rPr>
        <w:t>plotted for</w:t>
      </w:r>
      <w:r w:rsidRPr="00CC1E37">
        <w:rPr>
          <w:sz w:val="22"/>
          <w:szCs w:val="22"/>
        </w:rPr>
        <w:t xml:space="preserve"> each participant as a function of their average speed on the task (C).</w:t>
      </w:r>
    </w:p>
    <w:p w14:paraId="345659FE" w14:textId="77777777" w:rsidR="00E13FE0" w:rsidRPr="008F6555" w:rsidRDefault="00E13FE0" w:rsidP="003256BF">
      <w:pPr>
        <w:rPr>
          <w:i/>
        </w:rPr>
      </w:pPr>
    </w:p>
    <w:p w14:paraId="626A317A" w14:textId="2BC813CD" w:rsidR="00176183" w:rsidRDefault="00176183" w:rsidP="00176183">
      <w:pPr>
        <w:rPr>
          <w:sz w:val="22"/>
          <w:szCs w:val="22"/>
        </w:rPr>
      </w:pPr>
    </w:p>
    <w:p w14:paraId="4F57C56D" w14:textId="1C573C50" w:rsidR="00176183" w:rsidRPr="00BD474F" w:rsidRDefault="006D4006" w:rsidP="00176183">
      <w:r>
        <w:rPr>
          <w:i/>
          <w:noProof/>
        </w:rPr>
        <w:drawing>
          <wp:inline distT="0" distB="0" distL="0" distR="0" wp14:anchorId="2D5D2512" wp14:editId="1F5E8DB1">
            <wp:extent cx="5934075" cy="3035300"/>
            <wp:effectExtent l="0" t="0" r="0" b="0"/>
            <wp:docPr id="5" name="Picture 5" descr="Untitled:Users:Bria:Dropbox (Personal):Projects:KidStroop:Outputs:PaperFigures:Figure8-Appendix-Adults:Appendix_Adult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Bria:Dropbox (Personal):Projects:KidStroop:Outputs:PaperFigures:Figure8-Appendix-Adults:Appendix_Adults.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035300"/>
                    </a:xfrm>
                    <a:prstGeom prst="rect">
                      <a:avLst/>
                    </a:prstGeom>
                    <a:noFill/>
                    <a:ln>
                      <a:noFill/>
                    </a:ln>
                  </pic:spPr>
                </pic:pic>
              </a:graphicData>
            </a:graphic>
          </wp:inline>
        </w:drawing>
      </w:r>
      <w:r w:rsidR="00176183" w:rsidRPr="00BD474F">
        <w:rPr>
          <w:i/>
        </w:rPr>
        <w:t xml:space="preserve">Supplemental Figure </w:t>
      </w:r>
      <w:r w:rsidR="00176183">
        <w:rPr>
          <w:i/>
        </w:rPr>
        <w:t>2</w:t>
      </w:r>
      <w:r w:rsidR="00176183" w:rsidRPr="00BD474F">
        <w:rPr>
          <w:i/>
        </w:rPr>
        <w:t xml:space="preserve"> </w:t>
      </w:r>
      <w:r w:rsidR="00176183">
        <w:t>(A). Average congruent and incongruent reaction times for paired trials in Experiment 1B of Konkle &amp; Oliva (2012a). Adults responded with keypresses instead of touching an iPad. (B) The same reaction time results plotted in Figure 3B are shown here for comparison.</w:t>
      </w:r>
    </w:p>
    <w:p w14:paraId="1EF8F18F" w14:textId="77777777" w:rsidR="00176183" w:rsidRPr="00FA3AFB" w:rsidRDefault="00176183" w:rsidP="00176183">
      <w:pPr>
        <w:rPr>
          <w:sz w:val="22"/>
          <w:szCs w:val="22"/>
        </w:rPr>
      </w:pPr>
    </w:p>
    <w:p w14:paraId="5E9A969C" w14:textId="77777777" w:rsidR="00AA6758" w:rsidRDefault="00AA6758" w:rsidP="00BD474F"/>
    <w:p w14:paraId="6D89E60E" w14:textId="59B18D05" w:rsidR="00B15E53" w:rsidRDefault="00176183" w:rsidP="00B15E53">
      <w:pPr>
        <w:rPr>
          <w:sz w:val="22"/>
          <w:szCs w:val="22"/>
        </w:rPr>
      </w:pPr>
      <w:r>
        <w:rPr>
          <w:b/>
          <w:noProof/>
        </w:rPr>
        <w:drawing>
          <wp:inline distT="0" distB="0" distL="0" distR="0" wp14:anchorId="19A3A94B" wp14:editId="36A265AF">
            <wp:extent cx="5372100" cy="4005254"/>
            <wp:effectExtent l="0" t="0" r="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482" cy="4005539"/>
                    </a:xfrm>
                    <a:prstGeom prst="rect">
                      <a:avLst/>
                    </a:prstGeom>
                    <a:noFill/>
                    <a:ln>
                      <a:noFill/>
                    </a:ln>
                  </pic:spPr>
                </pic:pic>
              </a:graphicData>
            </a:graphic>
          </wp:inline>
        </w:drawing>
      </w:r>
      <w:r w:rsidR="00B15E53" w:rsidRPr="00B15E53">
        <w:rPr>
          <w:i/>
          <w:sz w:val="22"/>
          <w:szCs w:val="22"/>
        </w:rPr>
        <w:t xml:space="preserve"> </w:t>
      </w:r>
      <w:r w:rsidR="00B15E53" w:rsidRPr="00FA3AFB">
        <w:rPr>
          <w:i/>
          <w:sz w:val="22"/>
          <w:szCs w:val="22"/>
        </w:rPr>
        <w:t xml:space="preserve">Supplemental Figure </w:t>
      </w:r>
      <w:r w:rsidR="00B15E53">
        <w:rPr>
          <w:i/>
          <w:sz w:val="22"/>
          <w:szCs w:val="22"/>
        </w:rPr>
        <w:t>3</w:t>
      </w:r>
      <w:r w:rsidR="00B15E53" w:rsidRPr="00FA3AFB">
        <w:rPr>
          <w:i/>
          <w:sz w:val="22"/>
          <w:szCs w:val="22"/>
        </w:rPr>
        <w:t xml:space="preserve">. </w:t>
      </w:r>
      <w:r w:rsidR="00185E1F">
        <w:rPr>
          <w:sz w:val="22"/>
          <w:szCs w:val="22"/>
        </w:rPr>
        <w:t>Twenty-four</w:t>
      </w:r>
      <w:r w:rsidR="00185E1F" w:rsidRPr="00FA3AFB">
        <w:rPr>
          <w:sz w:val="22"/>
          <w:szCs w:val="22"/>
        </w:rPr>
        <w:t xml:space="preserve"> </w:t>
      </w:r>
      <w:r w:rsidR="00B15E53" w:rsidRPr="00FA3AFB">
        <w:rPr>
          <w:sz w:val="22"/>
          <w:szCs w:val="22"/>
        </w:rPr>
        <w:t xml:space="preserve">four-year-olds were </w:t>
      </w:r>
      <w:r w:rsidR="00185E1F">
        <w:rPr>
          <w:sz w:val="22"/>
          <w:szCs w:val="22"/>
        </w:rPr>
        <w:t xml:space="preserve">asked </w:t>
      </w:r>
      <w:r w:rsidR="00B15E53" w:rsidRPr="00FA3AFB">
        <w:rPr>
          <w:sz w:val="22"/>
          <w:szCs w:val="22"/>
        </w:rPr>
        <w:t>“what does this look like?” about the depicted object shown in (A). Their response</w:t>
      </w:r>
      <w:r w:rsidR="00185E1F">
        <w:rPr>
          <w:sz w:val="22"/>
          <w:szCs w:val="22"/>
        </w:rPr>
        <w:t>s</w:t>
      </w:r>
      <w:r w:rsidR="00B15E53" w:rsidRPr="00FA3AFB">
        <w:rPr>
          <w:sz w:val="22"/>
          <w:szCs w:val="22"/>
        </w:rPr>
        <w:t xml:space="preserve"> are shown in (B). Responses that were counted as correct recognitions are bolded. Note that responses were coded liberally; for example, “balcony/cook” was accepted as a correct answer for the grill (A, left panel).</w:t>
      </w:r>
    </w:p>
    <w:p w14:paraId="2F3EDCA6" w14:textId="3434ED8C" w:rsidR="00176183" w:rsidRDefault="00176183" w:rsidP="00176183">
      <w:pPr>
        <w:rPr>
          <w:sz w:val="22"/>
          <w:szCs w:val="22"/>
        </w:rPr>
      </w:pPr>
    </w:p>
    <w:p w14:paraId="52F58011" w14:textId="77777777" w:rsidR="00176183" w:rsidRDefault="00176183" w:rsidP="00BD474F"/>
    <w:p w14:paraId="6B90B9EF" w14:textId="30709D6F" w:rsidR="00AA6758" w:rsidRDefault="00AA6758" w:rsidP="00BD474F"/>
    <w:p w14:paraId="2A39E8CE" w14:textId="77777777" w:rsidR="00AA6758" w:rsidRDefault="00AA6758" w:rsidP="00BD474F"/>
    <w:p w14:paraId="0AA4FEBB" w14:textId="77777777" w:rsidR="00AA6758" w:rsidRPr="00BD474F" w:rsidRDefault="00AA6758" w:rsidP="00BD474F"/>
    <w:sectPr w:rsidR="00AA6758" w:rsidRPr="00BD474F" w:rsidSect="000D1BB1">
      <w:headerReference w:type="default" r:id="rId21"/>
      <w:footerReference w:type="even" r:id="rId22"/>
      <w:footerReference w:type="default" r:id="rId2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mariko.moher@williams.edu" w:date="2018-01-19T13:57:00Z" w:initials="m">
    <w:p w14:paraId="2DBF1E2D" w14:textId="6C0277E2" w:rsidR="000D1447" w:rsidRDefault="000D1447">
      <w:pPr>
        <w:pStyle w:val="CommentText"/>
      </w:pPr>
      <w:r>
        <w:rPr>
          <w:rStyle w:val="CommentReference"/>
        </w:rPr>
        <w:annotationRef/>
      </w:r>
      <w:r>
        <w:t>Wordy – rephrase?</w:t>
      </w:r>
    </w:p>
  </w:comment>
  <w:comment w:id="84" w:author="mariko.moher@williams.edu" w:date="2018-01-19T14:03:00Z" w:initials="m">
    <w:p w14:paraId="01027687" w14:textId="7B7C0EED" w:rsidR="000D1447" w:rsidRDefault="000D1447">
      <w:pPr>
        <w:pStyle w:val="CommentText"/>
      </w:pPr>
      <w:r>
        <w:rPr>
          <w:rStyle w:val="CommentReference"/>
        </w:rPr>
        <w:annotationRef/>
      </w:r>
      <w:r>
        <w:t>Citation?</w:t>
      </w:r>
    </w:p>
  </w:comment>
  <w:comment w:id="156" w:author="mariko.moher@williams.edu" w:date="2018-01-19T14:24:00Z" w:initials="m">
    <w:p w14:paraId="255D2C4A" w14:textId="15C52CF6" w:rsidR="000D1447" w:rsidRDefault="000D1447">
      <w:pPr>
        <w:pStyle w:val="CommentText"/>
      </w:pPr>
      <w:r>
        <w:rPr>
          <w:rStyle w:val="CommentReference"/>
        </w:rPr>
        <w:annotationRef/>
      </w:r>
      <w:r>
        <w:t>How? Not sure if it would give us the reason. (I mean replace why with how, not asking how this would shed light on the potential reason)</w:t>
      </w:r>
    </w:p>
  </w:comment>
  <w:comment w:id="202" w:author="Long, Bria Lorelle" w:date="2017-12-01T11:45:00Z" w:initials="LBL">
    <w:p w14:paraId="4B11BB26" w14:textId="77777777" w:rsidR="000D1447" w:rsidRDefault="000D1447" w:rsidP="0051443F">
      <w:pPr>
        <w:spacing w:line="480" w:lineRule="auto"/>
        <w:ind w:firstLine="720"/>
      </w:pPr>
      <w:r>
        <w:rPr>
          <w:rStyle w:val="CommentReference"/>
        </w:rPr>
        <w:annotationRef/>
      </w:r>
      <w:r>
        <w:t xml:space="preserve">The results of Experiment 3 also converge with evidence from visual search that suggests that preschool children are sensitive to the perceptual features that distinguish big versus small objects; preschoolers, like adults, find depicted objects faster when distractors objects differ in real-world size (Long et al., 2015), just as finding an oval among squares is faster than finding an oval among circles.  Such search advantages are taken to reflect </w:t>
      </w:r>
      <w:r>
        <w:rPr>
          <w:i/>
        </w:rPr>
        <w:t xml:space="preserve">perceptual similarity, </w:t>
      </w:r>
      <w:r>
        <w:t>and thus suggest that real-world size is reflected in computations of perceptual similarity (Long et al., 2015) by the preschool years.</w:t>
      </w:r>
    </w:p>
    <w:p w14:paraId="252F297F" w14:textId="1D57C448" w:rsidR="000D1447" w:rsidRDefault="000D1447">
      <w:pPr>
        <w:pStyle w:val="CommentText"/>
      </w:pPr>
    </w:p>
  </w:comment>
  <w:comment w:id="275" w:author="Long, Bria Lorelle" w:date="2017-11-15T10:18:00Z" w:initials="LBL">
    <w:p w14:paraId="65E11A1B" w14:textId="6C897A11" w:rsidR="000D1447" w:rsidRDefault="000D1447">
      <w:pPr>
        <w:pStyle w:val="CommentText"/>
      </w:pPr>
      <w:r>
        <w:rPr>
          <w:rStyle w:val="CommentReference"/>
        </w:rPr>
        <w:annotationRef/>
      </w:r>
      <w:r>
        <w:rPr>
          <w:rStyle w:val="CommentReference"/>
        </w:rPr>
        <w:t>Correct performance on this task was a requirement for starting the test trials (as is written below…)</w:t>
      </w:r>
    </w:p>
  </w:comment>
  <w:comment w:id="313" w:author="Susan Carey" w:date="2017-12-17T11:39:00Z" w:initials="SC">
    <w:p w14:paraId="490B0B35" w14:textId="37D2ABDA" w:rsidR="000D1447" w:rsidRDefault="000D1447">
      <w:pPr>
        <w:pStyle w:val="CommentText"/>
      </w:pPr>
      <w:r>
        <w:rPr>
          <w:rStyle w:val="CommentReference"/>
        </w:rPr>
        <w:annotationRef/>
      </w:r>
      <w:r>
        <w:t>Separate this into Figure 1 (stimuli) and Figure 2 2 (trial structure).</w:t>
      </w:r>
    </w:p>
  </w:comment>
  <w:comment w:id="314" w:author="mariko.moher@williams.edu" w:date="2018-01-19T15:21:00Z" w:initials="m">
    <w:p w14:paraId="2C1F0878" w14:textId="56D74CAB" w:rsidR="000D1447" w:rsidRDefault="000D1447">
      <w:pPr>
        <w:pStyle w:val="CommentText"/>
      </w:pPr>
      <w:r>
        <w:rPr>
          <w:rStyle w:val="CommentReference"/>
        </w:rPr>
        <w:annotationRef/>
      </w:r>
      <w:r>
        <w:t xml:space="preserve">It’s becoming more and more common to include effect sizes, no? </w:t>
      </w:r>
    </w:p>
  </w:comment>
  <w:comment w:id="389" w:author="mariko.moher@williams.edu" w:date="2018-01-20T14:04:00Z" w:initials="m">
    <w:p w14:paraId="5E4FCDF0" w14:textId="798EE680" w:rsidR="000D1447" w:rsidRDefault="000D1447">
      <w:pPr>
        <w:pStyle w:val="CommentText"/>
      </w:pPr>
      <w:r>
        <w:rPr>
          <w:rStyle w:val="CommentReference"/>
        </w:rPr>
        <w:annotationRef/>
      </w:r>
      <w:r>
        <w:t>Make consistent whether you write three or 3 – I believe APA rules dictate that any number followed by a unit (e.g., years) should be a numeral.</w:t>
      </w:r>
    </w:p>
  </w:comment>
  <w:comment w:id="417" w:author="mariko.moher@williams.edu" w:date="2018-01-20T14:07:00Z" w:initials="m">
    <w:p w14:paraId="47044952" w14:textId="2F22128D" w:rsidR="000D1447" w:rsidRDefault="000D1447">
      <w:pPr>
        <w:pStyle w:val="CommentText"/>
      </w:pPr>
      <w:r>
        <w:rPr>
          <w:rStyle w:val="CommentReference"/>
        </w:rPr>
        <w:annotationRef/>
      </w:r>
      <w:r>
        <w:t>Report SD here if you report it elsewhere for ages</w:t>
      </w:r>
    </w:p>
  </w:comment>
  <w:comment w:id="494" w:author="mariko.moher@williams.edu" w:date="2018-01-20T15:09:00Z" w:initials="m">
    <w:p w14:paraId="40AE2D95" w14:textId="0599CD64" w:rsidR="000D1447" w:rsidRDefault="000D1447">
      <w:pPr>
        <w:pStyle w:val="CommentText"/>
      </w:pPr>
      <w:r>
        <w:rPr>
          <w:rStyle w:val="CommentReference"/>
        </w:rPr>
        <w:annotationRef/>
      </w:r>
      <w:r>
        <w:t>I would prefer, here and elsewhere, if this were phrased in the passive voice – that “information is activated,” not “children activate information,” given that the process is involuntary</w:t>
      </w:r>
    </w:p>
  </w:comment>
  <w:comment w:id="647" w:author="mariko.moher@williams.edu" w:date="2018-01-20T15:18:00Z" w:initials="m">
    <w:p w14:paraId="607F0EFA" w14:textId="4817BED0" w:rsidR="000D1447" w:rsidRDefault="000D1447">
      <w:pPr>
        <w:pStyle w:val="CommentText"/>
      </w:pPr>
      <w:r>
        <w:rPr>
          <w:rStyle w:val="CommentReference"/>
        </w:rPr>
        <w:annotationRef/>
      </w:r>
      <w:r>
        <w:rPr>
          <w:rStyle w:val="CommentReference"/>
        </w:rPr>
        <w:t>Odd to include an extra figure here if folks can find it in the cited reference? (or maybe they can’t?)</w:t>
      </w:r>
    </w:p>
  </w:comment>
  <w:comment w:id="891" w:author="mariko.moher@williams.edu" w:date="2018-01-22T13:09:00Z" w:initials="m">
    <w:p w14:paraId="0DFBD9C9" w14:textId="270FE115" w:rsidR="000D1447" w:rsidRDefault="000D1447">
      <w:pPr>
        <w:pStyle w:val="CommentText"/>
      </w:pPr>
      <w:r>
        <w:rPr>
          <w:rStyle w:val="CommentReference"/>
        </w:rPr>
        <w:annotationRef/>
      </w:r>
      <w:r>
        <w:t>Split this up into experiment 3a and 3b? a is on existing data…and b requires new data</w:t>
      </w:r>
    </w:p>
  </w:comment>
  <w:comment w:id="898" w:author="mariko.moher@williams.edu" w:date="2018-01-22T13:04:00Z" w:initials="m">
    <w:p w14:paraId="2B0EC980" w14:textId="009FD004" w:rsidR="000D1447" w:rsidRDefault="000D1447">
      <w:pPr>
        <w:pStyle w:val="CommentText"/>
      </w:pPr>
      <w:r>
        <w:rPr>
          <w:rStyle w:val="CommentReference"/>
        </w:rPr>
        <w:annotationRef/>
      </w:r>
      <w:r>
        <w:t xml:space="preserve">Need more of an introduction to this idea…you mention it earlier (e.g., mittens?) but the flow of the argument here is heavily focused on the first hypothesis and it’s tough to suddenly shift/return to this </w:t>
      </w:r>
    </w:p>
  </w:comment>
  <w:comment w:id="979" w:author="mariko.moher@williams.edu" w:date="2018-01-22T13:10:00Z" w:initials="m">
    <w:p w14:paraId="0ECB2DE8" w14:textId="3625276B" w:rsidR="000D1447" w:rsidRDefault="000D1447">
      <w:pPr>
        <w:pStyle w:val="CommentText"/>
      </w:pPr>
      <w:r>
        <w:rPr>
          <w:rStyle w:val="CommentReference"/>
        </w:rPr>
        <w:annotationRef/>
      </w:r>
      <w:r>
        <w:t>1b or 1B?</w:t>
      </w:r>
    </w:p>
  </w:comment>
  <w:comment w:id="995" w:author="mariko.moher@williams.edu" w:date="2018-01-22T13:11:00Z" w:initials="m">
    <w:p w14:paraId="4A660D7C" w14:textId="0E9978D7" w:rsidR="000D1447" w:rsidRDefault="000D1447">
      <w:pPr>
        <w:pStyle w:val="CommentText"/>
      </w:pPr>
      <w:r>
        <w:rPr>
          <w:rStyle w:val="CommentReference"/>
        </w:rPr>
        <w:annotationRef/>
      </w:r>
      <w:r>
        <w:t>Keep nomenclature consistent. Sometimes you call them item effects, sometimes size-stroop item effects, sometimes stroop RT item effects…</w:t>
      </w:r>
    </w:p>
  </w:comment>
  <w:comment w:id="1001" w:author="mariko.moher@williams.edu" w:date="2018-01-22T14:42:00Z" w:initials="m">
    <w:p w14:paraId="5E719756" w14:textId="5EA8C8C4" w:rsidR="000D1447" w:rsidRDefault="000D1447">
      <w:pPr>
        <w:pStyle w:val="CommentText"/>
      </w:pPr>
      <w:r>
        <w:rPr>
          <w:rStyle w:val="CommentReference"/>
        </w:rPr>
        <w:annotationRef/>
      </w:r>
      <w:r>
        <w:t>Here, and the next sentence, vague as to whether you are collapsing across congruent/incongruent.</w:t>
      </w:r>
    </w:p>
  </w:comment>
  <w:comment w:id="1021" w:author="mariko.moher@williams.edu" w:date="2018-01-22T14:43:00Z" w:initials="m">
    <w:p w14:paraId="23CE2F0B" w14:textId="7CB8AF39" w:rsidR="000D1447" w:rsidRDefault="000D1447">
      <w:pPr>
        <w:pStyle w:val="CommentText"/>
      </w:pPr>
      <w:r>
        <w:rPr>
          <w:rStyle w:val="CommentReference"/>
        </w:rPr>
        <w:annotationRef/>
      </w:r>
      <w:r>
        <w:t>?</w:t>
      </w:r>
    </w:p>
  </w:comment>
  <w:comment w:id="1128" w:author="Long, Bria Lorelle" w:date="2017-11-15T10:25:00Z" w:initials="LBL">
    <w:p w14:paraId="661C39FE" w14:textId="4C46E6DF" w:rsidR="000D1447" w:rsidRDefault="000D1447">
      <w:pPr>
        <w:pStyle w:val="CommentText"/>
      </w:pPr>
      <w:r>
        <w:rPr>
          <w:rStyle w:val="CommentReference"/>
        </w:rPr>
        <w:annotationRef/>
      </w:r>
      <w:r>
        <w:rPr>
          <w:rStyle w:val="CommentReference"/>
        </w:rPr>
        <w:t>(This section moved)</w:t>
      </w:r>
    </w:p>
  </w:comment>
  <w:comment w:id="1236" w:author="Long, Bria Lorelle" w:date="2017-11-15T10:32:00Z" w:initials="LBL">
    <w:p w14:paraId="22B61413" w14:textId="679988D3" w:rsidR="000D1447" w:rsidRDefault="000D1447">
      <w:pPr>
        <w:pStyle w:val="CommentText"/>
      </w:pPr>
      <w:r>
        <w:rPr>
          <w:rStyle w:val="CommentReference"/>
        </w:rPr>
        <w:annotationRef/>
      </w:r>
      <w:r>
        <w:t>Will change order of the figures if we keep this order of Exp 3….</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BF1E2D" w15:done="0"/>
  <w15:commentEx w15:paraId="01027687" w15:done="0"/>
  <w15:commentEx w15:paraId="255D2C4A" w15:done="0"/>
  <w15:commentEx w15:paraId="252F297F" w15:done="0"/>
  <w15:commentEx w15:paraId="65E11A1B" w15:done="0"/>
  <w15:commentEx w15:paraId="490B0B35" w15:done="0"/>
  <w15:commentEx w15:paraId="2C1F0878" w15:done="0"/>
  <w15:commentEx w15:paraId="5E4FCDF0" w15:done="0"/>
  <w15:commentEx w15:paraId="47044952" w15:done="0"/>
  <w15:commentEx w15:paraId="40AE2D95" w15:done="0"/>
  <w15:commentEx w15:paraId="607F0EFA" w15:done="0"/>
  <w15:commentEx w15:paraId="0DFBD9C9" w15:done="0"/>
  <w15:commentEx w15:paraId="2B0EC980" w15:done="0"/>
  <w15:commentEx w15:paraId="0ECB2DE8" w15:done="0"/>
  <w15:commentEx w15:paraId="4A660D7C" w15:done="0"/>
  <w15:commentEx w15:paraId="5E719756" w15:done="0"/>
  <w15:commentEx w15:paraId="23CE2F0B" w15:done="0"/>
  <w15:commentEx w15:paraId="661C39FE" w15:done="0"/>
  <w15:commentEx w15:paraId="22B6141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FEC045" w14:textId="77777777" w:rsidR="004466E4" w:rsidRDefault="004466E4" w:rsidP="000756B0">
      <w:r>
        <w:separator/>
      </w:r>
    </w:p>
  </w:endnote>
  <w:endnote w:type="continuationSeparator" w:id="0">
    <w:p w14:paraId="66CC051E" w14:textId="77777777" w:rsidR="004466E4" w:rsidRDefault="004466E4" w:rsidP="00075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98C7" w14:textId="77777777" w:rsidR="000D1447" w:rsidRDefault="000D1447" w:rsidP="003256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49FD1A" w14:textId="77777777" w:rsidR="000D1447" w:rsidRDefault="000D1447" w:rsidP="003256B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AB30E" w14:textId="77777777" w:rsidR="000D1447" w:rsidRDefault="000D1447" w:rsidP="006A0C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466E4">
      <w:rPr>
        <w:rStyle w:val="PageNumber"/>
        <w:noProof/>
      </w:rPr>
      <w:t>1</w:t>
    </w:r>
    <w:r>
      <w:rPr>
        <w:rStyle w:val="PageNumber"/>
      </w:rPr>
      <w:fldChar w:fldCharType="end"/>
    </w:r>
  </w:p>
  <w:p w14:paraId="69D4F3D2" w14:textId="77777777" w:rsidR="000D1447" w:rsidRDefault="000D1447" w:rsidP="006A0C6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3A712F" w14:textId="77777777" w:rsidR="004466E4" w:rsidRDefault="004466E4" w:rsidP="000756B0">
      <w:r>
        <w:separator/>
      </w:r>
    </w:p>
  </w:footnote>
  <w:footnote w:type="continuationSeparator" w:id="0">
    <w:p w14:paraId="7EF9F015" w14:textId="77777777" w:rsidR="004466E4" w:rsidRDefault="004466E4" w:rsidP="000756B0">
      <w:r>
        <w:continuationSeparator/>
      </w:r>
    </w:p>
  </w:footnote>
  <w:footnote w:id="1">
    <w:p w14:paraId="6DD9C9DF" w14:textId="441C9FE8" w:rsidR="000D1447" w:rsidRPr="00355606" w:rsidRDefault="000D1447" w:rsidP="00C448F5">
      <w:pPr>
        <w:pStyle w:val="FootnoteText"/>
        <w:rPr>
          <w:sz w:val="20"/>
          <w:szCs w:val="20"/>
        </w:rPr>
      </w:pPr>
      <w:r>
        <w:rPr>
          <w:rStyle w:val="FootnoteReference"/>
        </w:rPr>
        <w:footnoteRef/>
      </w:r>
      <w:r>
        <w:t xml:space="preserve"> </w:t>
      </w:r>
      <w:r w:rsidRPr="00355606">
        <w:rPr>
          <w:sz w:val="20"/>
          <w:szCs w:val="20"/>
        </w:rPr>
        <w:t>Children in these two familiarization versions did not perform more or less accurately on test trials (no main effect of familiarization version on error rates;</w:t>
      </w:r>
      <w:r w:rsidRPr="00355606">
        <w:rPr>
          <w:i/>
          <w:sz w:val="20"/>
          <w:szCs w:val="20"/>
        </w:rPr>
        <w:t xml:space="preserve"> F</w:t>
      </w:r>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 xml:space="preserve">.43, </w:t>
      </w:r>
      <w:r w:rsidRPr="00355606">
        <w:rPr>
          <w:i/>
          <w:sz w:val="20"/>
          <w:szCs w:val="20"/>
        </w:rPr>
        <w:t>p</w:t>
      </w:r>
      <w:r>
        <w:rPr>
          <w:i/>
          <w:sz w:val="20"/>
          <w:szCs w:val="20"/>
        </w:rPr>
        <w:t xml:space="preserve"> </w:t>
      </w:r>
      <w:r w:rsidRPr="00355606">
        <w:rPr>
          <w:sz w:val="20"/>
          <w:szCs w:val="20"/>
        </w:rPr>
        <w:t>=</w:t>
      </w:r>
      <w:r>
        <w:rPr>
          <w:sz w:val="20"/>
          <w:szCs w:val="20"/>
        </w:rPr>
        <w:t xml:space="preserve"> </w:t>
      </w:r>
      <w:r w:rsidRPr="00355606">
        <w:rPr>
          <w:sz w:val="20"/>
          <w:szCs w:val="20"/>
        </w:rPr>
        <w:t>.51) and or on congruent versus incongruent displays (no interaction of familiarization version with trial type on error rates;</w:t>
      </w:r>
      <w:r>
        <w:rPr>
          <w:sz w:val="20"/>
          <w:szCs w:val="20"/>
        </w:rPr>
        <w:t xml:space="preserve"> </w:t>
      </w:r>
      <w:r w:rsidRPr="00516C96">
        <w:rPr>
          <w:i/>
          <w:sz w:val="20"/>
          <w:szCs w:val="20"/>
        </w:rPr>
        <w:t>F</w:t>
      </w:r>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1.84,</w:t>
      </w:r>
      <w:r>
        <w:rPr>
          <w:sz w:val="20"/>
          <w:szCs w:val="20"/>
        </w:rPr>
        <w:t xml:space="preserve"> </w:t>
      </w:r>
      <w:r w:rsidRPr="00355606">
        <w:rPr>
          <w:i/>
          <w:sz w:val="20"/>
          <w:szCs w:val="20"/>
        </w:rPr>
        <w:t>p</w:t>
      </w:r>
      <w:r w:rsidRPr="00355606">
        <w:rPr>
          <w:sz w:val="20"/>
          <w:szCs w:val="20"/>
        </w:rPr>
        <w:t>=</w:t>
      </w:r>
      <w:r>
        <w:rPr>
          <w:sz w:val="20"/>
          <w:szCs w:val="20"/>
        </w:rPr>
        <w:t xml:space="preserve"> </w:t>
      </w:r>
      <w:r w:rsidRPr="00355606">
        <w:rPr>
          <w:sz w:val="20"/>
          <w:szCs w:val="20"/>
        </w:rPr>
        <w:t>.18).</w:t>
      </w:r>
    </w:p>
  </w:footnote>
  <w:footnote w:id="2">
    <w:p w14:paraId="0B9B5798" w14:textId="5B817860" w:rsidR="000D1447" w:rsidRPr="006257BC" w:rsidRDefault="000D1447" w:rsidP="00214C29">
      <w:pPr>
        <w:pStyle w:val="FootnoteText"/>
        <w:rPr>
          <w:sz w:val="20"/>
          <w:szCs w:val="20"/>
        </w:rPr>
      </w:pPr>
      <w:r w:rsidRPr="006257BC">
        <w:rPr>
          <w:rStyle w:val="FootnoteReference"/>
          <w:sz w:val="20"/>
          <w:szCs w:val="20"/>
        </w:rPr>
        <w:footnoteRef/>
      </w:r>
      <w:r w:rsidRPr="006257BC">
        <w:rPr>
          <w:sz w:val="20"/>
          <w:szCs w:val="20"/>
        </w:rPr>
        <w:t xml:space="preserve"> </w:t>
      </w:r>
      <w:r w:rsidRPr="00355606">
        <w:rPr>
          <w:sz w:val="20"/>
          <w:szCs w:val="20"/>
        </w:rPr>
        <w:t>In the adult study on which this study is based (Konkle &amp; Oliva, 2012a), half of the participants were asked to indicate which object is larger on the screen</w:t>
      </w:r>
      <w:r w:rsidRPr="00820F50">
        <w:rPr>
          <w:sz w:val="20"/>
          <w:szCs w:val="20"/>
        </w:rPr>
        <w:t xml:space="preserve">, and half of the participants were asked to indicate which object is smaller on the screen.  Size-Stroop </w:t>
      </w:r>
      <w:r w:rsidRPr="008B2018">
        <w:rPr>
          <w:sz w:val="20"/>
          <w:szCs w:val="20"/>
        </w:rPr>
        <w:t xml:space="preserve">effects were observed in </w:t>
      </w:r>
      <w:r w:rsidRPr="00915CDA">
        <w:rPr>
          <w:sz w:val="20"/>
          <w:szCs w:val="20"/>
        </w:rPr>
        <w:t>reaction time</w:t>
      </w:r>
      <w:r w:rsidRPr="009F4163">
        <w:rPr>
          <w:sz w:val="20"/>
          <w:szCs w:val="20"/>
        </w:rPr>
        <w:t>s</w:t>
      </w:r>
      <w:r w:rsidRPr="00457F9A">
        <w:rPr>
          <w:sz w:val="20"/>
          <w:szCs w:val="20"/>
        </w:rPr>
        <w:t xml:space="preserve"> </w:t>
      </w:r>
      <w:r w:rsidRPr="00414934">
        <w:rPr>
          <w:sz w:val="20"/>
          <w:szCs w:val="20"/>
        </w:rPr>
        <w:t xml:space="preserve">and error rates </w:t>
      </w:r>
      <w:r w:rsidRPr="0030066F">
        <w:rPr>
          <w:sz w:val="20"/>
          <w:szCs w:val="20"/>
        </w:rPr>
        <w:t xml:space="preserve">for both </w:t>
      </w:r>
      <w:r w:rsidRPr="006C74FD">
        <w:rPr>
          <w:sz w:val="20"/>
          <w:szCs w:val="20"/>
        </w:rPr>
        <w:t xml:space="preserve">tasks.  However, the </w:t>
      </w:r>
      <w:r w:rsidRPr="006C74FD">
        <w:rPr>
          <w:i/>
          <w:sz w:val="20"/>
          <w:szCs w:val="20"/>
        </w:rPr>
        <w:t xml:space="preserve">indicate-smaller </w:t>
      </w:r>
      <w:r w:rsidRPr="00C208CF">
        <w:rPr>
          <w:sz w:val="20"/>
          <w:szCs w:val="20"/>
        </w:rPr>
        <w:t>task produced a slightly bigger effect size, and thus</w:t>
      </w:r>
      <w:r>
        <w:rPr>
          <w:sz w:val="20"/>
          <w:szCs w:val="20"/>
        </w:rPr>
        <w:t>, to maximize power,</w:t>
      </w:r>
      <w:r w:rsidRPr="00355606">
        <w:rPr>
          <w:sz w:val="20"/>
          <w:szCs w:val="20"/>
        </w:rPr>
        <w:t xml:space="preserve"> children were only asked th</w:t>
      </w:r>
      <w:r>
        <w:rPr>
          <w:sz w:val="20"/>
          <w:szCs w:val="20"/>
        </w:rPr>
        <w:t>e latter question.</w:t>
      </w:r>
    </w:p>
  </w:footnote>
  <w:footnote w:id="3">
    <w:p w14:paraId="5F34674A" w14:textId="732ACCD7" w:rsidR="000D1447" w:rsidRPr="0098164C" w:rsidRDefault="000D1447">
      <w:pPr>
        <w:pStyle w:val="FootnoteText"/>
        <w:rPr>
          <w:sz w:val="20"/>
          <w:szCs w:val="20"/>
        </w:rPr>
      </w:pPr>
      <w:r w:rsidRPr="0098164C">
        <w:rPr>
          <w:rStyle w:val="FootnoteReference"/>
          <w:sz w:val="20"/>
          <w:szCs w:val="20"/>
        </w:rPr>
        <w:footnoteRef/>
      </w:r>
      <w:r w:rsidRPr="0098164C">
        <w:rPr>
          <w:sz w:val="20"/>
          <w:szCs w:val="20"/>
        </w:rPr>
        <w:t xml:space="preserve"> In a pilot study, we found that marking children’s progress on the stamp sheet dramatically increased the number of trials children were willing to complete, suggesting that children were very sensitive to this feedback.</w:t>
      </w:r>
    </w:p>
  </w:footnote>
  <w:footnote w:id="4">
    <w:p w14:paraId="47950FD6" w14:textId="669EED85" w:rsidR="000D1447" w:rsidRPr="000B0EDA" w:rsidRDefault="000D1447" w:rsidP="00FB418F">
      <w:pPr>
        <w:pStyle w:val="FootnoteText"/>
        <w:rPr>
          <w:sz w:val="20"/>
          <w:szCs w:val="20"/>
        </w:rPr>
      </w:pPr>
      <w:r w:rsidRPr="000B0EDA">
        <w:rPr>
          <w:rStyle w:val="FootnoteReference"/>
          <w:sz w:val="20"/>
          <w:szCs w:val="20"/>
        </w:rPr>
        <w:footnoteRef/>
      </w:r>
      <w:r w:rsidRPr="000B0EDA">
        <w:rPr>
          <w:sz w:val="20"/>
          <w:szCs w:val="20"/>
        </w:rPr>
        <w:t xml:space="preserve"> Including these practice trials or excluding children who completed less than 10 trials after practice trials (3</w:t>
      </w:r>
      <w:r>
        <w:rPr>
          <w:sz w:val="20"/>
          <w:szCs w:val="20"/>
        </w:rPr>
        <w:t xml:space="preserve"> </w:t>
      </w:r>
      <w:r w:rsidRPr="000B0EDA">
        <w:rPr>
          <w:sz w:val="20"/>
          <w:szCs w:val="20"/>
        </w:rPr>
        <w:t>children) did not change the pattern of results.</w:t>
      </w:r>
    </w:p>
  </w:footnote>
  <w:footnote w:id="5">
    <w:p w14:paraId="5E32B452" w14:textId="0C4E2896" w:rsidR="000D1447" w:rsidRDefault="000D1447">
      <w:pPr>
        <w:pStyle w:val="FootnoteText"/>
      </w:pPr>
      <w:r>
        <w:rPr>
          <w:rStyle w:val="FootnoteReference"/>
        </w:rPr>
        <w:footnoteRef/>
      </w:r>
      <w:r>
        <w:t xml:space="preserve"> The same pattern of results was found when, instead of a global cutoff set at 4 seconds, we trimmed reaction times on an individual basis, eliminating any trials slower or faster than 2SDs from the mean of each child’s RT for each condition. See Appendix: Supplemental Analyses for details.</w:t>
      </w:r>
    </w:p>
  </w:footnote>
  <w:footnote w:id="6">
    <w:p w14:paraId="3E0B214B" w14:textId="77777777" w:rsidR="00616E53" w:rsidRDefault="00616E53"/>
    <w:p w14:paraId="06460F41" w14:textId="3D873330" w:rsidR="000D1447" w:rsidRDefault="000D1447">
      <w:pPr>
        <w:pStyle w:val="FootnoteText"/>
      </w:pPr>
    </w:p>
  </w:footnote>
  <w:footnote w:id="7">
    <w:p w14:paraId="348C3A59" w14:textId="2CA7D11C" w:rsidR="000D1447" w:rsidRDefault="000D1447">
      <w:pPr>
        <w:pStyle w:val="FootnoteText"/>
      </w:pPr>
      <w:r>
        <w:rPr>
          <w:rStyle w:val="FootnoteReference"/>
        </w:rPr>
        <w:footnoteRef/>
      </w:r>
      <w:r>
        <w:t xml:space="preserve"> We also confirmed that these children made more errors on incongruent displays, suggesting that they were not engaging in a speed-accuracy tradeoff (incongruent </w:t>
      </w:r>
      <w:r w:rsidRPr="00A20917">
        <w:rPr>
          <w:i/>
        </w:rPr>
        <w:t>M</w:t>
      </w:r>
      <w:r>
        <w:rPr>
          <w:i/>
        </w:rPr>
        <w:t xml:space="preserve"> </w:t>
      </w:r>
      <w:r>
        <w:t xml:space="preserve">= 3.93%, congruent </w:t>
      </w:r>
      <w:r w:rsidRPr="00A20917">
        <w:rPr>
          <w:i/>
        </w:rPr>
        <w:t>M</w:t>
      </w:r>
      <w:r>
        <w:rPr>
          <w:i/>
        </w:rPr>
        <w:t xml:space="preserve"> </w:t>
      </w:r>
      <w:r>
        <w:t xml:space="preserve">= 1.08%, </w:t>
      </w:r>
      <w:r w:rsidRPr="00A20917">
        <w:rPr>
          <w:i/>
        </w:rPr>
        <w:t>t</w:t>
      </w:r>
      <w:r>
        <w:t xml:space="preserve">(30) = 3.35, </w:t>
      </w:r>
      <w:r w:rsidRPr="00A20917">
        <w:rPr>
          <w:i/>
        </w:rPr>
        <w:t>p</w:t>
      </w:r>
      <w:r>
        <w:rPr>
          <w:i/>
        </w:rPr>
        <w:t xml:space="preserve"> </w:t>
      </w:r>
      <w:r>
        <w:t xml:space="preserve">= .001, Cohen’s </w:t>
      </w:r>
      <w:r w:rsidRPr="00516C96">
        <w:rPr>
          <w:i/>
        </w:rPr>
        <w:t>d</w:t>
      </w:r>
      <w:r>
        <w:t xml:space="preserve"> = .60)</w:t>
      </w:r>
      <w:ins w:id="432" w:author="Long, Bria Lorelle" w:date="2018-02-06T09:26:00Z">
        <w:r>
          <w:t xml:space="preserve">. </w:t>
        </w:r>
      </w:ins>
    </w:p>
  </w:footnote>
  <w:footnote w:id="8">
    <w:p w14:paraId="50BBA23E" w14:textId="34DA6307" w:rsidR="000D1447" w:rsidRDefault="000D1447">
      <w:pPr>
        <w:pStyle w:val="FootnoteText"/>
      </w:pPr>
      <w:ins w:id="442" w:author="Long, Bria Lorelle" w:date="2018-02-07T13:36:00Z">
        <w:r>
          <w:rPr>
            <w:rStyle w:val="FootnoteReference"/>
          </w:rPr>
          <w:footnoteRef/>
        </w:r>
        <w:r>
          <w:t xml:space="preserve"> As an exploratory analysis, we included the two children with slow </w:t>
        </w:r>
      </w:ins>
      <w:ins w:id="443" w:author="Long, Bria Lorelle" w:date="2018-02-07T13:37:00Z">
        <w:r>
          <w:t>overall</w:t>
        </w:r>
      </w:ins>
      <w:ins w:id="444" w:author="Long, Bria Lorelle" w:date="2018-02-07T13:36:00Z">
        <w:r>
          <w:t xml:space="preserve"> RTs. We found that including these children </w:t>
        </w:r>
      </w:ins>
      <w:ins w:id="445" w:author="Long, Bria Lorelle" w:date="2018-02-07T15:14:00Z">
        <w:r>
          <w:t>did not change the pattern of effects in the linear mixed-effect model on logRTs (</w:t>
        </w:r>
      </w:ins>
      <w:ins w:id="446" w:author="Long, Bria Lorelle" w:date="2018-02-07T15:15:00Z">
        <w:r w:rsidRPr="00C519BB">
          <w:rPr>
            <w:i/>
            <w:rPrChange w:id="447" w:author="Long, Bria Lorelle" w:date="2018-02-07T15:16:00Z">
              <w:rPr/>
            </w:rPrChange>
          </w:rPr>
          <w:t>B</w:t>
        </w:r>
      </w:ins>
      <w:ins w:id="448" w:author="Long, Bria Lorelle" w:date="2018-02-07T15:16:00Z">
        <w:r>
          <w:rPr>
            <w:i/>
          </w:rPr>
          <w:t xml:space="preserve"> </w:t>
        </w:r>
      </w:ins>
      <w:ins w:id="449" w:author="Long, Bria Lorelle" w:date="2018-02-07T15:15:00Z">
        <w:r>
          <w:t>=</w:t>
        </w:r>
      </w:ins>
      <w:ins w:id="450" w:author="Long, Bria Lorelle" w:date="2018-02-07T15:16:00Z">
        <w:r>
          <w:t xml:space="preserve"> </w:t>
        </w:r>
      </w:ins>
      <w:ins w:id="451" w:author="Long, Bria Lorelle" w:date="2018-02-07T15:15:00Z">
        <w:r>
          <w:t xml:space="preserve">.03, </w:t>
        </w:r>
        <w:r w:rsidRPr="00C519BB">
          <w:rPr>
            <w:i/>
            <w:rPrChange w:id="452" w:author="Long, Bria Lorelle" w:date="2018-02-07T15:16:00Z">
              <w:rPr/>
            </w:rPrChange>
          </w:rPr>
          <w:t>SE</w:t>
        </w:r>
      </w:ins>
      <w:ins w:id="453" w:author="Long, Bria Lorelle" w:date="2018-02-07T15:16:00Z">
        <w:r>
          <w:t xml:space="preserve"> </w:t>
        </w:r>
      </w:ins>
      <w:ins w:id="454" w:author="Long, Bria Lorelle" w:date="2018-02-07T15:15:00Z">
        <w:r>
          <w:t>=</w:t>
        </w:r>
      </w:ins>
      <w:ins w:id="455" w:author="Long, Bria Lorelle" w:date="2018-02-07T15:16:00Z">
        <w:r>
          <w:t xml:space="preserve"> </w:t>
        </w:r>
      </w:ins>
      <w:ins w:id="456" w:author="Long, Bria Lorelle" w:date="2018-02-07T15:15:00Z">
        <w:r>
          <w:t xml:space="preserve">0.1, </w:t>
        </w:r>
        <w:r w:rsidRPr="00C519BB">
          <w:rPr>
            <w:i/>
            <w:rPrChange w:id="457" w:author="Long, Bria Lorelle" w:date="2018-02-07T15:15:00Z">
              <w:rPr/>
            </w:rPrChange>
          </w:rPr>
          <w:t>df</w:t>
        </w:r>
      </w:ins>
      <w:ins w:id="458" w:author="Long, Bria Lorelle" w:date="2018-02-07T15:16:00Z">
        <w:r>
          <w:rPr>
            <w:i/>
          </w:rPr>
          <w:t xml:space="preserve"> </w:t>
        </w:r>
      </w:ins>
      <w:ins w:id="459" w:author="Long, Bria Lorelle" w:date="2018-02-07T15:15:00Z">
        <w:r>
          <w:t>=</w:t>
        </w:r>
      </w:ins>
      <w:ins w:id="460" w:author="Long, Bria Lorelle" w:date="2018-02-07T15:16:00Z">
        <w:r>
          <w:t xml:space="preserve"> </w:t>
        </w:r>
      </w:ins>
      <w:ins w:id="461" w:author="Long, Bria Lorelle" w:date="2018-02-07T15:15:00Z">
        <w:r>
          <w:t xml:space="preserve">1452.15, </w:t>
        </w:r>
        <w:r w:rsidRPr="00C519BB">
          <w:rPr>
            <w:i/>
            <w:rPrChange w:id="462" w:author="Long, Bria Lorelle" w:date="2018-02-07T15:16:00Z">
              <w:rPr/>
            </w:rPrChange>
          </w:rPr>
          <w:t>t</w:t>
        </w:r>
      </w:ins>
      <w:ins w:id="463" w:author="Long, Bria Lorelle" w:date="2018-02-07T15:16:00Z">
        <w:r>
          <w:t xml:space="preserve"> </w:t>
        </w:r>
      </w:ins>
      <w:ins w:id="464" w:author="Long, Bria Lorelle" w:date="2018-02-07T15:15:00Z">
        <w:r>
          <w:t>=</w:t>
        </w:r>
      </w:ins>
      <w:ins w:id="465" w:author="Long, Bria Lorelle" w:date="2018-02-07T15:16:00Z">
        <w:r>
          <w:t xml:space="preserve"> </w:t>
        </w:r>
      </w:ins>
      <w:ins w:id="466" w:author="Long, Bria Lorelle" w:date="2018-02-07T15:15:00Z">
        <w:r>
          <w:t xml:space="preserve">2.18, </w:t>
        </w:r>
        <w:r w:rsidRPr="00C519BB">
          <w:rPr>
            <w:i/>
            <w:rPrChange w:id="467" w:author="Long, Bria Lorelle" w:date="2018-02-07T15:15:00Z">
              <w:rPr/>
            </w:rPrChange>
          </w:rPr>
          <w:t>p</w:t>
        </w:r>
      </w:ins>
      <w:ins w:id="468" w:author="Long, Bria Lorelle" w:date="2018-02-07T15:16:00Z">
        <w:r>
          <w:rPr>
            <w:i/>
          </w:rPr>
          <w:t xml:space="preserve"> </w:t>
        </w:r>
      </w:ins>
      <w:ins w:id="469" w:author="Long, Bria Lorelle" w:date="2018-02-07T15:15:00Z">
        <w:r>
          <w:t>=</w:t>
        </w:r>
      </w:ins>
      <w:ins w:id="470" w:author="Long, Bria Lorelle" w:date="2018-02-07T15:16:00Z">
        <w:r>
          <w:t xml:space="preserve"> </w:t>
        </w:r>
      </w:ins>
      <w:ins w:id="471" w:author="Long, Bria Lorelle" w:date="2018-02-07T15:15:00Z">
        <w:r>
          <w:t xml:space="preserve">.03) but did the </w:t>
        </w:r>
      </w:ins>
      <w:ins w:id="472" w:author="Long, Bria Lorelle" w:date="2018-02-07T13:36:00Z">
        <w:r>
          <w:t xml:space="preserve">pattern of effects in </w:t>
        </w:r>
      </w:ins>
      <w:ins w:id="473" w:author="Long, Bria Lorelle" w:date="2018-02-07T15:15:00Z">
        <w:r>
          <w:t xml:space="preserve">a </w:t>
        </w:r>
      </w:ins>
      <w:ins w:id="474" w:author="Long, Bria Lorelle" w:date="2018-02-07T13:36:00Z">
        <w:r>
          <w:t xml:space="preserve">traditional </w:t>
        </w:r>
      </w:ins>
      <w:ins w:id="475" w:author="Long, Bria Lorelle" w:date="2018-02-07T15:15:00Z">
        <w:r>
          <w:t xml:space="preserve">t-test </w:t>
        </w:r>
      </w:ins>
      <w:ins w:id="476" w:author="Long, Bria Lorelle" w:date="2018-02-07T13:36:00Z">
        <w:r>
          <w:t>analyses (</w:t>
        </w:r>
      </w:ins>
      <w:ins w:id="477" w:author="Long, Bria Lorelle" w:date="2018-02-07T15:13:00Z">
        <w:r w:rsidRPr="009B62A5">
          <w:rPr>
            <w:i/>
            <w:rPrChange w:id="478" w:author="Long, Bria Lorelle" w:date="2018-02-07T15:13:00Z">
              <w:rPr/>
            </w:rPrChange>
          </w:rPr>
          <w:t>t</w:t>
        </w:r>
        <w:r>
          <w:t>(32)=</w:t>
        </w:r>
        <w:r w:rsidRPr="009B62A5">
          <w:t xml:space="preserve"> 1</w:t>
        </w:r>
        <w:r>
          <w:t xml:space="preserve">.05, </w:t>
        </w:r>
        <w:r w:rsidRPr="009B62A5">
          <w:rPr>
            <w:i/>
            <w:rPrChange w:id="479" w:author="Long, Bria Lorelle" w:date="2018-02-07T15:13:00Z">
              <w:rPr/>
            </w:rPrChange>
          </w:rPr>
          <w:t xml:space="preserve">df </w:t>
        </w:r>
        <w:r>
          <w:t xml:space="preserve">= 32, </w:t>
        </w:r>
        <w:r w:rsidRPr="009B62A5">
          <w:rPr>
            <w:i/>
            <w:rPrChange w:id="480" w:author="Long, Bria Lorelle" w:date="2018-02-07T15:13:00Z">
              <w:rPr/>
            </w:rPrChange>
          </w:rPr>
          <w:t>p</w:t>
        </w:r>
        <w:r>
          <w:t xml:space="preserve"> = 0.15)</w:t>
        </w:r>
      </w:ins>
      <w:ins w:id="481" w:author="Long, Bria Lorelle" w:date="2018-02-07T15:15:00Z">
        <w:r>
          <w:t>.</w:t>
        </w:r>
      </w:ins>
    </w:p>
  </w:footnote>
  <w:footnote w:id="9">
    <w:p w14:paraId="05A2D4FE" w14:textId="596A5EFE" w:rsidR="000D1447" w:rsidDel="009B6B48" w:rsidRDefault="000D1447">
      <w:pPr>
        <w:pStyle w:val="FootnoteText"/>
        <w:rPr>
          <w:del w:id="1198" w:author="Long, Bria Lorelle" w:date="2017-11-15T10:25:00Z"/>
        </w:rPr>
      </w:pPr>
      <w:del w:id="1199" w:author="Long, Bria Lorelle" w:date="2017-11-15T10:25:00Z">
        <w:r w:rsidDel="009B6B48">
          <w:rPr>
            <w:rStyle w:val="FootnoteReference"/>
          </w:rPr>
          <w:footnoteRef/>
        </w:r>
        <w:r w:rsidDel="009B6B48">
          <w:delText xml:space="preserve"> As 75% was a relatively arbitrary cutoff, we examined whether a range of other cutoffs generated the same patterns of effects.  It did not. Regardless of the cutoff we used, poorly- identified pairs of objects generated equivalent or larger Size-Stroop effects that well-identified pairs of objects.</w:delText>
        </w:r>
      </w:del>
    </w:p>
  </w:footnote>
  <w:footnote w:id="10">
    <w:p w14:paraId="38B4D666" w14:textId="2C62B535" w:rsidR="000D1447" w:rsidRDefault="000D1447" w:rsidP="009B6B48">
      <w:pPr>
        <w:pStyle w:val="FootnoteText"/>
        <w:rPr>
          <w:ins w:id="1276" w:author="Long, Bria Lorelle" w:date="2017-11-15T10:26:00Z"/>
        </w:rPr>
      </w:pPr>
      <w:ins w:id="1277" w:author="Long, Bria Lorelle" w:date="2017-11-15T10:26:00Z">
        <w:r>
          <w:rPr>
            <w:rStyle w:val="FootnoteReference"/>
          </w:rPr>
          <w:footnoteRef/>
        </w:r>
        <w:r>
          <w:t xml:space="preserve"> As 75% was a relatively arbitrary cutoff, we examined whether a range of other cutoffs generated the same patterns of effects. </w:t>
        </w:r>
      </w:ins>
      <w:ins w:id="1278" w:author="Long, Bria Lorelle" w:date="2018-02-05T17:41:00Z">
        <w:r>
          <w:t xml:space="preserve"> </w:t>
        </w:r>
      </w:ins>
      <w:ins w:id="1279" w:author="Long, Bria Lorelle" w:date="2017-11-15T10:26:00Z">
        <w:r>
          <w:t>Regardless of the cutoff we used, poorly- identified pairs of objects generated equivalent or larger Size-Stroop effects that well-identified pairs of objects.</w:t>
        </w:r>
      </w:ins>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7BED8" w14:textId="3F8E3B8F" w:rsidR="000D1447" w:rsidRDefault="000D1447">
    <w:pPr>
      <w:pStyle w:val="Header"/>
    </w:pPr>
    <w:r>
      <w:t>REAL-WORLD SIZE IN PRESCHOOLERS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D5548"/>
    <w:multiLevelType w:val="hybridMultilevel"/>
    <w:tmpl w:val="1638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E84E58"/>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730A56"/>
    <w:multiLevelType w:val="hybridMultilevel"/>
    <w:tmpl w:val="DCE85850"/>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0ED5C78"/>
    <w:multiLevelType w:val="hybridMultilevel"/>
    <w:tmpl w:val="6CC6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000462"/>
    <w:multiLevelType w:val="hybridMultilevel"/>
    <w:tmpl w:val="337448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1A42F14"/>
    <w:multiLevelType w:val="hybridMultilevel"/>
    <w:tmpl w:val="00DA2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EF2FDE"/>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61559A"/>
    <w:multiLevelType w:val="hybridMultilevel"/>
    <w:tmpl w:val="C1FEC5F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abstractNumId w:val="6"/>
  </w:num>
  <w:num w:numId="2">
    <w:abstractNumId w:val="1"/>
  </w:num>
  <w:num w:numId="3">
    <w:abstractNumId w:val="7"/>
  </w:num>
  <w:num w:numId="4">
    <w:abstractNumId w:val="2"/>
  </w:num>
  <w:num w:numId="5">
    <w:abstractNumId w:val="4"/>
  </w:num>
  <w:num w:numId="6">
    <w:abstractNumId w:val="0"/>
  </w:num>
  <w:num w:numId="7">
    <w:abstractNumId w:val="3"/>
  </w:num>
  <w:num w:numId="8">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ong, Bria Lorelle">
    <w15:presenceInfo w15:providerId="None" w15:userId="Long, Bria Lorelle"/>
  </w15:person>
  <w15:person w15:author="mariko.moher@williams.edu">
    <w15:presenceInfo w15:providerId="Windows Live" w15:userId="d8312a9138130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trackRevisions/>
  <w:doNotTrackMove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184"/>
    <w:rsid w:val="000019F3"/>
    <w:rsid w:val="00001E48"/>
    <w:rsid w:val="00002427"/>
    <w:rsid w:val="000031D9"/>
    <w:rsid w:val="00003362"/>
    <w:rsid w:val="00005A6F"/>
    <w:rsid w:val="000068BE"/>
    <w:rsid w:val="00006D98"/>
    <w:rsid w:val="0000778B"/>
    <w:rsid w:val="0001044C"/>
    <w:rsid w:val="0001087D"/>
    <w:rsid w:val="00010E3C"/>
    <w:rsid w:val="000126AF"/>
    <w:rsid w:val="000131F4"/>
    <w:rsid w:val="00013332"/>
    <w:rsid w:val="00015F31"/>
    <w:rsid w:val="00017C34"/>
    <w:rsid w:val="00017F97"/>
    <w:rsid w:val="000205B6"/>
    <w:rsid w:val="00024E6D"/>
    <w:rsid w:val="000266B8"/>
    <w:rsid w:val="000267D2"/>
    <w:rsid w:val="00026CAD"/>
    <w:rsid w:val="00026DC0"/>
    <w:rsid w:val="00030E79"/>
    <w:rsid w:val="00030F10"/>
    <w:rsid w:val="0003106B"/>
    <w:rsid w:val="00032194"/>
    <w:rsid w:val="00032C06"/>
    <w:rsid w:val="00036657"/>
    <w:rsid w:val="00037ADC"/>
    <w:rsid w:val="00037F42"/>
    <w:rsid w:val="00040EC7"/>
    <w:rsid w:val="000419A5"/>
    <w:rsid w:val="00041C7B"/>
    <w:rsid w:val="0004264E"/>
    <w:rsid w:val="000427D9"/>
    <w:rsid w:val="00043CCA"/>
    <w:rsid w:val="00044AFF"/>
    <w:rsid w:val="0004631C"/>
    <w:rsid w:val="00047D60"/>
    <w:rsid w:val="00050C15"/>
    <w:rsid w:val="00050D88"/>
    <w:rsid w:val="00051F20"/>
    <w:rsid w:val="00052294"/>
    <w:rsid w:val="00052761"/>
    <w:rsid w:val="00052EB1"/>
    <w:rsid w:val="00053A76"/>
    <w:rsid w:val="0006047F"/>
    <w:rsid w:val="000629FF"/>
    <w:rsid w:val="00063AE9"/>
    <w:rsid w:val="00063C71"/>
    <w:rsid w:val="00064371"/>
    <w:rsid w:val="00070D98"/>
    <w:rsid w:val="00071964"/>
    <w:rsid w:val="00072A88"/>
    <w:rsid w:val="00072E83"/>
    <w:rsid w:val="0007331A"/>
    <w:rsid w:val="0007355F"/>
    <w:rsid w:val="00073677"/>
    <w:rsid w:val="000737B6"/>
    <w:rsid w:val="000756B0"/>
    <w:rsid w:val="00075D99"/>
    <w:rsid w:val="0007644D"/>
    <w:rsid w:val="000767D1"/>
    <w:rsid w:val="000768A3"/>
    <w:rsid w:val="000769AD"/>
    <w:rsid w:val="00080FE0"/>
    <w:rsid w:val="00081075"/>
    <w:rsid w:val="00081135"/>
    <w:rsid w:val="0008205E"/>
    <w:rsid w:val="00083733"/>
    <w:rsid w:val="00084F27"/>
    <w:rsid w:val="00085C3C"/>
    <w:rsid w:val="00087189"/>
    <w:rsid w:val="00087699"/>
    <w:rsid w:val="0008787D"/>
    <w:rsid w:val="0009123E"/>
    <w:rsid w:val="000921EF"/>
    <w:rsid w:val="00092CE8"/>
    <w:rsid w:val="00092FE7"/>
    <w:rsid w:val="00095259"/>
    <w:rsid w:val="000A015A"/>
    <w:rsid w:val="000A08E3"/>
    <w:rsid w:val="000A1A7B"/>
    <w:rsid w:val="000A39D0"/>
    <w:rsid w:val="000A4270"/>
    <w:rsid w:val="000B067D"/>
    <w:rsid w:val="000B0EDA"/>
    <w:rsid w:val="000B2706"/>
    <w:rsid w:val="000B2D90"/>
    <w:rsid w:val="000B77E2"/>
    <w:rsid w:val="000B7B1F"/>
    <w:rsid w:val="000C03A9"/>
    <w:rsid w:val="000C2426"/>
    <w:rsid w:val="000C313D"/>
    <w:rsid w:val="000C317B"/>
    <w:rsid w:val="000C4576"/>
    <w:rsid w:val="000C6DDB"/>
    <w:rsid w:val="000C75D2"/>
    <w:rsid w:val="000C7872"/>
    <w:rsid w:val="000C7EC2"/>
    <w:rsid w:val="000D1447"/>
    <w:rsid w:val="000D1BB1"/>
    <w:rsid w:val="000D6BC6"/>
    <w:rsid w:val="000E2FC4"/>
    <w:rsid w:val="000E373E"/>
    <w:rsid w:val="000E3FD3"/>
    <w:rsid w:val="000E4456"/>
    <w:rsid w:val="000E4DE6"/>
    <w:rsid w:val="000E589C"/>
    <w:rsid w:val="000E7BDE"/>
    <w:rsid w:val="000F2561"/>
    <w:rsid w:val="000F38A5"/>
    <w:rsid w:val="000F5464"/>
    <w:rsid w:val="000F7A83"/>
    <w:rsid w:val="0010255C"/>
    <w:rsid w:val="00110523"/>
    <w:rsid w:val="00110EC6"/>
    <w:rsid w:val="0011253C"/>
    <w:rsid w:val="001138B1"/>
    <w:rsid w:val="001143A1"/>
    <w:rsid w:val="001145EF"/>
    <w:rsid w:val="00114D42"/>
    <w:rsid w:val="001152BD"/>
    <w:rsid w:val="00116B0F"/>
    <w:rsid w:val="0012172A"/>
    <w:rsid w:val="00125255"/>
    <w:rsid w:val="001275CF"/>
    <w:rsid w:val="001278BE"/>
    <w:rsid w:val="001315C4"/>
    <w:rsid w:val="00134947"/>
    <w:rsid w:val="0013587E"/>
    <w:rsid w:val="00135A7E"/>
    <w:rsid w:val="00135D13"/>
    <w:rsid w:val="00137499"/>
    <w:rsid w:val="001410DE"/>
    <w:rsid w:val="00142333"/>
    <w:rsid w:val="00142DD8"/>
    <w:rsid w:val="00145DFB"/>
    <w:rsid w:val="00150C78"/>
    <w:rsid w:val="001510E6"/>
    <w:rsid w:val="00151E20"/>
    <w:rsid w:val="00151E52"/>
    <w:rsid w:val="00153E61"/>
    <w:rsid w:val="0015523A"/>
    <w:rsid w:val="00156458"/>
    <w:rsid w:val="00156A67"/>
    <w:rsid w:val="00165F87"/>
    <w:rsid w:val="0016628A"/>
    <w:rsid w:val="00171BA2"/>
    <w:rsid w:val="00172FC5"/>
    <w:rsid w:val="00173BEC"/>
    <w:rsid w:val="00176183"/>
    <w:rsid w:val="0017784B"/>
    <w:rsid w:val="00181A61"/>
    <w:rsid w:val="00181AEB"/>
    <w:rsid w:val="001820FF"/>
    <w:rsid w:val="00182647"/>
    <w:rsid w:val="00185542"/>
    <w:rsid w:val="00185E1F"/>
    <w:rsid w:val="001862DF"/>
    <w:rsid w:val="00186E92"/>
    <w:rsid w:val="00190B22"/>
    <w:rsid w:val="00190EAD"/>
    <w:rsid w:val="001924B1"/>
    <w:rsid w:val="00193228"/>
    <w:rsid w:val="00193B18"/>
    <w:rsid w:val="00194F12"/>
    <w:rsid w:val="0019578B"/>
    <w:rsid w:val="00196E47"/>
    <w:rsid w:val="00197CD7"/>
    <w:rsid w:val="001A1184"/>
    <w:rsid w:val="001B03A2"/>
    <w:rsid w:val="001B0714"/>
    <w:rsid w:val="001B1735"/>
    <w:rsid w:val="001B18AD"/>
    <w:rsid w:val="001B217E"/>
    <w:rsid w:val="001B2C07"/>
    <w:rsid w:val="001B46D0"/>
    <w:rsid w:val="001B4D82"/>
    <w:rsid w:val="001B5192"/>
    <w:rsid w:val="001B70EE"/>
    <w:rsid w:val="001B735E"/>
    <w:rsid w:val="001B7753"/>
    <w:rsid w:val="001C177F"/>
    <w:rsid w:val="001C19BF"/>
    <w:rsid w:val="001C1A28"/>
    <w:rsid w:val="001C2AFE"/>
    <w:rsid w:val="001C3191"/>
    <w:rsid w:val="001C336F"/>
    <w:rsid w:val="001C3BDE"/>
    <w:rsid w:val="001C5C83"/>
    <w:rsid w:val="001C7DEF"/>
    <w:rsid w:val="001D0088"/>
    <w:rsid w:val="001D08F7"/>
    <w:rsid w:val="001D0C48"/>
    <w:rsid w:val="001D105F"/>
    <w:rsid w:val="001D1877"/>
    <w:rsid w:val="001D4269"/>
    <w:rsid w:val="001D459F"/>
    <w:rsid w:val="001D5378"/>
    <w:rsid w:val="001D684D"/>
    <w:rsid w:val="001D6EC7"/>
    <w:rsid w:val="001D782A"/>
    <w:rsid w:val="001E0876"/>
    <w:rsid w:val="001E18F1"/>
    <w:rsid w:val="001E2354"/>
    <w:rsid w:val="001E2FE8"/>
    <w:rsid w:val="001E3382"/>
    <w:rsid w:val="001E4D8F"/>
    <w:rsid w:val="001E5243"/>
    <w:rsid w:val="001E5C66"/>
    <w:rsid w:val="001E7C8C"/>
    <w:rsid w:val="001F2D38"/>
    <w:rsid w:val="001F332E"/>
    <w:rsid w:val="001F3332"/>
    <w:rsid w:val="001F385F"/>
    <w:rsid w:val="001F3AB8"/>
    <w:rsid w:val="001F551F"/>
    <w:rsid w:val="001F66EC"/>
    <w:rsid w:val="001F66FC"/>
    <w:rsid w:val="001F6E10"/>
    <w:rsid w:val="001F7EBE"/>
    <w:rsid w:val="00202F1A"/>
    <w:rsid w:val="00203703"/>
    <w:rsid w:val="002053E1"/>
    <w:rsid w:val="00207DA0"/>
    <w:rsid w:val="002112EC"/>
    <w:rsid w:val="00211D9A"/>
    <w:rsid w:val="002130A1"/>
    <w:rsid w:val="00213AAE"/>
    <w:rsid w:val="00214C29"/>
    <w:rsid w:val="00214C2C"/>
    <w:rsid w:val="00214C83"/>
    <w:rsid w:val="00215FA9"/>
    <w:rsid w:val="00221A5A"/>
    <w:rsid w:val="00222CDD"/>
    <w:rsid w:val="0022527C"/>
    <w:rsid w:val="00231916"/>
    <w:rsid w:val="00231A33"/>
    <w:rsid w:val="002360BA"/>
    <w:rsid w:val="002364FD"/>
    <w:rsid w:val="00237F2A"/>
    <w:rsid w:val="0024142B"/>
    <w:rsid w:val="00242BD0"/>
    <w:rsid w:val="00243FC2"/>
    <w:rsid w:val="0024470D"/>
    <w:rsid w:val="00244AE5"/>
    <w:rsid w:val="0024700F"/>
    <w:rsid w:val="00250BC5"/>
    <w:rsid w:val="00253EA6"/>
    <w:rsid w:val="00253EC0"/>
    <w:rsid w:val="00257D51"/>
    <w:rsid w:val="00257E48"/>
    <w:rsid w:val="002628DE"/>
    <w:rsid w:val="0026395C"/>
    <w:rsid w:val="00265364"/>
    <w:rsid w:val="0026652A"/>
    <w:rsid w:val="002701B3"/>
    <w:rsid w:val="0027079C"/>
    <w:rsid w:val="0027080B"/>
    <w:rsid w:val="00270E2F"/>
    <w:rsid w:val="00272B28"/>
    <w:rsid w:val="0027404F"/>
    <w:rsid w:val="0027406E"/>
    <w:rsid w:val="00274B84"/>
    <w:rsid w:val="0027721E"/>
    <w:rsid w:val="00277D7E"/>
    <w:rsid w:val="00280AF5"/>
    <w:rsid w:val="00280AFB"/>
    <w:rsid w:val="00281946"/>
    <w:rsid w:val="00282EC0"/>
    <w:rsid w:val="00284C99"/>
    <w:rsid w:val="002954A8"/>
    <w:rsid w:val="00295EBE"/>
    <w:rsid w:val="00296C16"/>
    <w:rsid w:val="002A00D5"/>
    <w:rsid w:val="002A1EF3"/>
    <w:rsid w:val="002A3815"/>
    <w:rsid w:val="002A390E"/>
    <w:rsid w:val="002A402E"/>
    <w:rsid w:val="002A4A9B"/>
    <w:rsid w:val="002A5EA3"/>
    <w:rsid w:val="002A682C"/>
    <w:rsid w:val="002B21F1"/>
    <w:rsid w:val="002B4326"/>
    <w:rsid w:val="002B4F50"/>
    <w:rsid w:val="002B53C6"/>
    <w:rsid w:val="002B5476"/>
    <w:rsid w:val="002B7A95"/>
    <w:rsid w:val="002C076E"/>
    <w:rsid w:val="002C26A0"/>
    <w:rsid w:val="002C2AA5"/>
    <w:rsid w:val="002C5556"/>
    <w:rsid w:val="002C63AD"/>
    <w:rsid w:val="002C773C"/>
    <w:rsid w:val="002D09A4"/>
    <w:rsid w:val="002D0D38"/>
    <w:rsid w:val="002D1293"/>
    <w:rsid w:val="002D66B8"/>
    <w:rsid w:val="002D6AD8"/>
    <w:rsid w:val="002D7AE6"/>
    <w:rsid w:val="002E01CA"/>
    <w:rsid w:val="002E0780"/>
    <w:rsid w:val="002E0F72"/>
    <w:rsid w:val="002E152A"/>
    <w:rsid w:val="002E37CD"/>
    <w:rsid w:val="002E3BF8"/>
    <w:rsid w:val="002E4E69"/>
    <w:rsid w:val="002E6128"/>
    <w:rsid w:val="002F1789"/>
    <w:rsid w:val="002F1E93"/>
    <w:rsid w:val="002F201D"/>
    <w:rsid w:val="002F3114"/>
    <w:rsid w:val="002F367B"/>
    <w:rsid w:val="002F43C6"/>
    <w:rsid w:val="002F5FF0"/>
    <w:rsid w:val="002F695F"/>
    <w:rsid w:val="0030066F"/>
    <w:rsid w:val="00306416"/>
    <w:rsid w:val="00311259"/>
    <w:rsid w:val="0031144D"/>
    <w:rsid w:val="00312118"/>
    <w:rsid w:val="003128FC"/>
    <w:rsid w:val="00316424"/>
    <w:rsid w:val="00321AC7"/>
    <w:rsid w:val="00321BD0"/>
    <w:rsid w:val="00321F3B"/>
    <w:rsid w:val="003256BF"/>
    <w:rsid w:val="00331DAC"/>
    <w:rsid w:val="0033385B"/>
    <w:rsid w:val="003348D1"/>
    <w:rsid w:val="003362C0"/>
    <w:rsid w:val="00336332"/>
    <w:rsid w:val="00336FE0"/>
    <w:rsid w:val="00337B22"/>
    <w:rsid w:val="00337FCA"/>
    <w:rsid w:val="003426F9"/>
    <w:rsid w:val="00344671"/>
    <w:rsid w:val="0034689C"/>
    <w:rsid w:val="00347876"/>
    <w:rsid w:val="00347F60"/>
    <w:rsid w:val="003512F1"/>
    <w:rsid w:val="00355606"/>
    <w:rsid w:val="00355C08"/>
    <w:rsid w:val="00355F4F"/>
    <w:rsid w:val="00362456"/>
    <w:rsid w:val="00363154"/>
    <w:rsid w:val="00363770"/>
    <w:rsid w:val="00363950"/>
    <w:rsid w:val="00363FE4"/>
    <w:rsid w:val="00364DD7"/>
    <w:rsid w:val="003660E1"/>
    <w:rsid w:val="003669E7"/>
    <w:rsid w:val="003670E9"/>
    <w:rsid w:val="00367BD3"/>
    <w:rsid w:val="00373178"/>
    <w:rsid w:val="00374ABE"/>
    <w:rsid w:val="00375B61"/>
    <w:rsid w:val="00375B7C"/>
    <w:rsid w:val="00375C58"/>
    <w:rsid w:val="00380A36"/>
    <w:rsid w:val="00380BEB"/>
    <w:rsid w:val="00382D18"/>
    <w:rsid w:val="00387B99"/>
    <w:rsid w:val="00394316"/>
    <w:rsid w:val="00394F8D"/>
    <w:rsid w:val="00396977"/>
    <w:rsid w:val="00396BFE"/>
    <w:rsid w:val="00396FEB"/>
    <w:rsid w:val="00397026"/>
    <w:rsid w:val="003970D0"/>
    <w:rsid w:val="003970FB"/>
    <w:rsid w:val="00397569"/>
    <w:rsid w:val="003A0DF6"/>
    <w:rsid w:val="003A2384"/>
    <w:rsid w:val="003A26AA"/>
    <w:rsid w:val="003A4E94"/>
    <w:rsid w:val="003A56C3"/>
    <w:rsid w:val="003A6B9A"/>
    <w:rsid w:val="003A79EB"/>
    <w:rsid w:val="003B1291"/>
    <w:rsid w:val="003B2784"/>
    <w:rsid w:val="003B2B90"/>
    <w:rsid w:val="003B404F"/>
    <w:rsid w:val="003B424F"/>
    <w:rsid w:val="003B59A2"/>
    <w:rsid w:val="003B7547"/>
    <w:rsid w:val="003C0725"/>
    <w:rsid w:val="003C1D60"/>
    <w:rsid w:val="003C2628"/>
    <w:rsid w:val="003C39A9"/>
    <w:rsid w:val="003C43F4"/>
    <w:rsid w:val="003C7505"/>
    <w:rsid w:val="003C7F91"/>
    <w:rsid w:val="003D4565"/>
    <w:rsid w:val="003E10D9"/>
    <w:rsid w:val="003E1F22"/>
    <w:rsid w:val="003E3CBF"/>
    <w:rsid w:val="003E5169"/>
    <w:rsid w:val="003E583C"/>
    <w:rsid w:val="003E6930"/>
    <w:rsid w:val="003F1042"/>
    <w:rsid w:val="003F12C8"/>
    <w:rsid w:val="003F26C2"/>
    <w:rsid w:val="003F3071"/>
    <w:rsid w:val="003F3207"/>
    <w:rsid w:val="003F338B"/>
    <w:rsid w:val="003F612F"/>
    <w:rsid w:val="003F7004"/>
    <w:rsid w:val="003F7B8B"/>
    <w:rsid w:val="004021AF"/>
    <w:rsid w:val="0040262E"/>
    <w:rsid w:val="0040344D"/>
    <w:rsid w:val="00404ED2"/>
    <w:rsid w:val="004055C5"/>
    <w:rsid w:val="004057FF"/>
    <w:rsid w:val="00406440"/>
    <w:rsid w:val="00407D6C"/>
    <w:rsid w:val="004108DA"/>
    <w:rsid w:val="00410F71"/>
    <w:rsid w:val="00410FFE"/>
    <w:rsid w:val="00414934"/>
    <w:rsid w:val="004165A5"/>
    <w:rsid w:val="00416911"/>
    <w:rsid w:val="004218D7"/>
    <w:rsid w:val="0042360A"/>
    <w:rsid w:val="004246C5"/>
    <w:rsid w:val="00426049"/>
    <w:rsid w:val="00426506"/>
    <w:rsid w:val="004266F3"/>
    <w:rsid w:val="004302EA"/>
    <w:rsid w:val="00430474"/>
    <w:rsid w:val="004307BC"/>
    <w:rsid w:val="0043758E"/>
    <w:rsid w:val="00437A98"/>
    <w:rsid w:val="004417B1"/>
    <w:rsid w:val="00441FEB"/>
    <w:rsid w:val="00443525"/>
    <w:rsid w:val="004442F5"/>
    <w:rsid w:val="00444FB4"/>
    <w:rsid w:val="00445244"/>
    <w:rsid w:val="00445A31"/>
    <w:rsid w:val="004466E4"/>
    <w:rsid w:val="00446A11"/>
    <w:rsid w:val="004474DD"/>
    <w:rsid w:val="00452337"/>
    <w:rsid w:val="004561CF"/>
    <w:rsid w:val="004561DF"/>
    <w:rsid w:val="00457F9A"/>
    <w:rsid w:val="004601B9"/>
    <w:rsid w:val="004626FE"/>
    <w:rsid w:val="00463BBC"/>
    <w:rsid w:val="004672A0"/>
    <w:rsid w:val="0047229A"/>
    <w:rsid w:val="0047484D"/>
    <w:rsid w:val="00474AB9"/>
    <w:rsid w:val="00474BAA"/>
    <w:rsid w:val="00480256"/>
    <w:rsid w:val="00480621"/>
    <w:rsid w:val="00480719"/>
    <w:rsid w:val="00482EDC"/>
    <w:rsid w:val="00483128"/>
    <w:rsid w:val="00483139"/>
    <w:rsid w:val="00485274"/>
    <w:rsid w:val="00485A19"/>
    <w:rsid w:val="004860EB"/>
    <w:rsid w:val="0049084F"/>
    <w:rsid w:val="00490C2C"/>
    <w:rsid w:val="0049137B"/>
    <w:rsid w:val="004932D4"/>
    <w:rsid w:val="004933F1"/>
    <w:rsid w:val="004935DE"/>
    <w:rsid w:val="004937C6"/>
    <w:rsid w:val="00495915"/>
    <w:rsid w:val="00497E67"/>
    <w:rsid w:val="00497FCD"/>
    <w:rsid w:val="004A098D"/>
    <w:rsid w:val="004A552C"/>
    <w:rsid w:val="004A65A4"/>
    <w:rsid w:val="004B1506"/>
    <w:rsid w:val="004B1BFA"/>
    <w:rsid w:val="004B1D08"/>
    <w:rsid w:val="004B2CE8"/>
    <w:rsid w:val="004B4DC4"/>
    <w:rsid w:val="004B6429"/>
    <w:rsid w:val="004B693D"/>
    <w:rsid w:val="004B6FEF"/>
    <w:rsid w:val="004C133B"/>
    <w:rsid w:val="004C265A"/>
    <w:rsid w:val="004C292F"/>
    <w:rsid w:val="004C4E46"/>
    <w:rsid w:val="004C62FA"/>
    <w:rsid w:val="004C68B4"/>
    <w:rsid w:val="004D0463"/>
    <w:rsid w:val="004D24A4"/>
    <w:rsid w:val="004D2654"/>
    <w:rsid w:val="004D384F"/>
    <w:rsid w:val="004D49B1"/>
    <w:rsid w:val="004D4B6D"/>
    <w:rsid w:val="004D5779"/>
    <w:rsid w:val="004D62B6"/>
    <w:rsid w:val="004D6392"/>
    <w:rsid w:val="004E5CF4"/>
    <w:rsid w:val="004E64EE"/>
    <w:rsid w:val="004F0F66"/>
    <w:rsid w:val="004F19B6"/>
    <w:rsid w:val="004F3BD9"/>
    <w:rsid w:val="004F4185"/>
    <w:rsid w:val="004F466D"/>
    <w:rsid w:val="004F4FC4"/>
    <w:rsid w:val="004F7BB4"/>
    <w:rsid w:val="00500C73"/>
    <w:rsid w:val="00500E70"/>
    <w:rsid w:val="005014C2"/>
    <w:rsid w:val="00501703"/>
    <w:rsid w:val="00501AD8"/>
    <w:rsid w:val="00502300"/>
    <w:rsid w:val="00502639"/>
    <w:rsid w:val="00503B88"/>
    <w:rsid w:val="00503D8D"/>
    <w:rsid w:val="00505042"/>
    <w:rsid w:val="0050521E"/>
    <w:rsid w:val="00505922"/>
    <w:rsid w:val="00510889"/>
    <w:rsid w:val="00512FC4"/>
    <w:rsid w:val="00513B4E"/>
    <w:rsid w:val="0051443F"/>
    <w:rsid w:val="00515B0A"/>
    <w:rsid w:val="00516C96"/>
    <w:rsid w:val="005200B7"/>
    <w:rsid w:val="005203CF"/>
    <w:rsid w:val="005211BC"/>
    <w:rsid w:val="00522093"/>
    <w:rsid w:val="00522590"/>
    <w:rsid w:val="0052473D"/>
    <w:rsid w:val="005254D4"/>
    <w:rsid w:val="00527C49"/>
    <w:rsid w:val="00530645"/>
    <w:rsid w:val="0053134C"/>
    <w:rsid w:val="00531811"/>
    <w:rsid w:val="00533950"/>
    <w:rsid w:val="00533A1F"/>
    <w:rsid w:val="00536226"/>
    <w:rsid w:val="005364CD"/>
    <w:rsid w:val="00541CFB"/>
    <w:rsid w:val="00544D3F"/>
    <w:rsid w:val="005454D2"/>
    <w:rsid w:val="00545D27"/>
    <w:rsid w:val="005464A9"/>
    <w:rsid w:val="0055202C"/>
    <w:rsid w:val="005521FC"/>
    <w:rsid w:val="005529C8"/>
    <w:rsid w:val="005546C9"/>
    <w:rsid w:val="0056062F"/>
    <w:rsid w:val="00563057"/>
    <w:rsid w:val="005645D9"/>
    <w:rsid w:val="005665C6"/>
    <w:rsid w:val="005670B5"/>
    <w:rsid w:val="005705D3"/>
    <w:rsid w:val="00571580"/>
    <w:rsid w:val="00574993"/>
    <w:rsid w:val="00575357"/>
    <w:rsid w:val="00575D75"/>
    <w:rsid w:val="005820E4"/>
    <w:rsid w:val="00582634"/>
    <w:rsid w:val="00582675"/>
    <w:rsid w:val="00584DB4"/>
    <w:rsid w:val="00584FD1"/>
    <w:rsid w:val="005866C2"/>
    <w:rsid w:val="00587ED0"/>
    <w:rsid w:val="0059019A"/>
    <w:rsid w:val="0059119C"/>
    <w:rsid w:val="00591471"/>
    <w:rsid w:val="00592895"/>
    <w:rsid w:val="00593B40"/>
    <w:rsid w:val="00594D38"/>
    <w:rsid w:val="005968D4"/>
    <w:rsid w:val="005A22AE"/>
    <w:rsid w:val="005A231F"/>
    <w:rsid w:val="005A2642"/>
    <w:rsid w:val="005A4457"/>
    <w:rsid w:val="005A4893"/>
    <w:rsid w:val="005A60A4"/>
    <w:rsid w:val="005A6B49"/>
    <w:rsid w:val="005B3C46"/>
    <w:rsid w:val="005B51E9"/>
    <w:rsid w:val="005C1B2D"/>
    <w:rsid w:val="005C2F83"/>
    <w:rsid w:val="005C3FB3"/>
    <w:rsid w:val="005C4059"/>
    <w:rsid w:val="005D0F95"/>
    <w:rsid w:val="005D1346"/>
    <w:rsid w:val="005D327C"/>
    <w:rsid w:val="005D4358"/>
    <w:rsid w:val="005D4479"/>
    <w:rsid w:val="005D64D1"/>
    <w:rsid w:val="005E55D1"/>
    <w:rsid w:val="005E599D"/>
    <w:rsid w:val="005E760D"/>
    <w:rsid w:val="005E78D7"/>
    <w:rsid w:val="005E7BF8"/>
    <w:rsid w:val="005F0014"/>
    <w:rsid w:val="005F17DE"/>
    <w:rsid w:val="005F29B1"/>
    <w:rsid w:val="005F2C2C"/>
    <w:rsid w:val="005F5DB2"/>
    <w:rsid w:val="005F5F95"/>
    <w:rsid w:val="005F6EA9"/>
    <w:rsid w:val="005F7A56"/>
    <w:rsid w:val="005F7E02"/>
    <w:rsid w:val="006007E6"/>
    <w:rsid w:val="00610416"/>
    <w:rsid w:val="00610C3E"/>
    <w:rsid w:val="0061616D"/>
    <w:rsid w:val="0061645B"/>
    <w:rsid w:val="00616E53"/>
    <w:rsid w:val="00617E64"/>
    <w:rsid w:val="00620184"/>
    <w:rsid w:val="006205F6"/>
    <w:rsid w:val="00622F56"/>
    <w:rsid w:val="0062327D"/>
    <w:rsid w:val="00623504"/>
    <w:rsid w:val="00623CDC"/>
    <w:rsid w:val="006250F2"/>
    <w:rsid w:val="0062525B"/>
    <w:rsid w:val="00625436"/>
    <w:rsid w:val="006257BC"/>
    <w:rsid w:val="00625E36"/>
    <w:rsid w:val="00626E90"/>
    <w:rsid w:val="00630EEA"/>
    <w:rsid w:val="00631096"/>
    <w:rsid w:val="00633854"/>
    <w:rsid w:val="00633D5B"/>
    <w:rsid w:val="0063506C"/>
    <w:rsid w:val="006358C5"/>
    <w:rsid w:val="00637CB3"/>
    <w:rsid w:val="00640A09"/>
    <w:rsid w:val="00642AB0"/>
    <w:rsid w:val="006442CC"/>
    <w:rsid w:val="0064499D"/>
    <w:rsid w:val="006451EF"/>
    <w:rsid w:val="00646583"/>
    <w:rsid w:val="00646660"/>
    <w:rsid w:val="00646877"/>
    <w:rsid w:val="006468C3"/>
    <w:rsid w:val="00650DC7"/>
    <w:rsid w:val="00652024"/>
    <w:rsid w:val="006526E0"/>
    <w:rsid w:val="00653D56"/>
    <w:rsid w:val="00653FA9"/>
    <w:rsid w:val="00654DB7"/>
    <w:rsid w:val="00655A18"/>
    <w:rsid w:val="0065766A"/>
    <w:rsid w:val="00660B64"/>
    <w:rsid w:val="00664B0F"/>
    <w:rsid w:val="0066510D"/>
    <w:rsid w:val="00665AFE"/>
    <w:rsid w:val="0066692E"/>
    <w:rsid w:val="00671C96"/>
    <w:rsid w:val="00674F57"/>
    <w:rsid w:val="006759C6"/>
    <w:rsid w:val="0067772B"/>
    <w:rsid w:val="006822F8"/>
    <w:rsid w:val="00682936"/>
    <w:rsid w:val="00683287"/>
    <w:rsid w:val="006833F5"/>
    <w:rsid w:val="00683C6C"/>
    <w:rsid w:val="00684438"/>
    <w:rsid w:val="00687BDF"/>
    <w:rsid w:val="00692C9B"/>
    <w:rsid w:val="00692FC0"/>
    <w:rsid w:val="006974BE"/>
    <w:rsid w:val="006A02A4"/>
    <w:rsid w:val="006A0B2C"/>
    <w:rsid w:val="006A0C69"/>
    <w:rsid w:val="006A2EF7"/>
    <w:rsid w:val="006A3749"/>
    <w:rsid w:val="006A6443"/>
    <w:rsid w:val="006A7297"/>
    <w:rsid w:val="006B05E8"/>
    <w:rsid w:val="006B3FB7"/>
    <w:rsid w:val="006B6D6C"/>
    <w:rsid w:val="006B71A6"/>
    <w:rsid w:val="006C099F"/>
    <w:rsid w:val="006C0E20"/>
    <w:rsid w:val="006C2CAE"/>
    <w:rsid w:val="006C40DF"/>
    <w:rsid w:val="006C49DB"/>
    <w:rsid w:val="006C6A5D"/>
    <w:rsid w:val="006C74FD"/>
    <w:rsid w:val="006C7B96"/>
    <w:rsid w:val="006C7C50"/>
    <w:rsid w:val="006C7D9C"/>
    <w:rsid w:val="006D0EED"/>
    <w:rsid w:val="006D0F87"/>
    <w:rsid w:val="006D12BD"/>
    <w:rsid w:val="006D2CB5"/>
    <w:rsid w:val="006D3BB2"/>
    <w:rsid w:val="006D4006"/>
    <w:rsid w:val="006D5E95"/>
    <w:rsid w:val="006D7402"/>
    <w:rsid w:val="006D74D9"/>
    <w:rsid w:val="006E055F"/>
    <w:rsid w:val="006E4D04"/>
    <w:rsid w:val="006E5B2D"/>
    <w:rsid w:val="006E6964"/>
    <w:rsid w:val="006E76C7"/>
    <w:rsid w:val="006F07C3"/>
    <w:rsid w:val="006F0B34"/>
    <w:rsid w:val="006F373F"/>
    <w:rsid w:val="006F381D"/>
    <w:rsid w:val="006F39EF"/>
    <w:rsid w:val="006F3A1F"/>
    <w:rsid w:val="006F4C32"/>
    <w:rsid w:val="006F4CAB"/>
    <w:rsid w:val="00700173"/>
    <w:rsid w:val="0070094C"/>
    <w:rsid w:val="007019EC"/>
    <w:rsid w:val="00701F13"/>
    <w:rsid w:val="00701FA9"/>
    <w:rsid w:val="007026DD"/>
    <w:rsid w:val="0070287A"/>
    <w:rsid w:val="007060BA"/>
    <w:rsid w:val="00707EAB"/>
    <w:rsid w:val="007129F4"/>
    <w:rsid w:val="0071548D"/>
    <w:rsid w:val="007201B8"/>
    <w:rsid w:val="00720C89"/>
    <w:rsid w:val="00720E8B"/>
    <w:rsid w:val="007220DB"/>
    <w:rsid w:val="00723AEE"/>
    <w:rsid w:val="00724D0C"/>
    <w:rsid w:val="007253A6"/>
    <w:rsid w:val="0072555A"/>
    <w:rsid w:val="00727157"/>
    <w:rsid w:val="00730A67"/>
    <w:rsid w:val="00731F16"/>
    <w:rsid w:val="00740949"/>
    <w:rsid w:val="0074119C"/>
    <w:rsid w:val="007422C5"/>
    <w:rsid w:val="007424A5"/>
    <w:rsid w:val="00743419"/>
    <w:rsid w:val="00746923"/>
    <w:rsid w:val="007511EC"/>
    <w:rsid w:val="00754899"/>
    <w:rsid w:val="00756F25"/>
    <w:rsid w:val="007573E0"/>
    <w:rsid w:val="00757CFE"/>
    <w:rsid w:val="00760626"/>
    <w:rsid w:val="007614E4"/>
    <w:rsid w:val="00761E2C"/>
    <w:rsid w:val="00761F40"/>
    <w:rsid w:val="00761FB0"/>
    <w:rsid w:val="0076299D"/>
    <w:rsid w:val="0076592C"/>
    <w:rsid w:val="00772BD3"/>
    <w:rsid w:val="00773E0A"/>
    <w:rsid w:val="0077454F"/>
    <w:rsid w:val="00774559"/>
    <w:rsid w:val="0077516E"/>
    <w:rsid w:val="0077696F"/>
    <w:rsid w:val="007777A9"/>
    <w:rsid w:val="007801A2"/>
    <w:rsid w:val="00784C22"/>
    <w:rsid w:val="00785691"/>
    <w:rsid w:val="00790834"/>
    <w:rsid w:val="007913BB"/>
    <w:rsid w:val="0079162A"/>
    <w:rsid w:val="00792F4B"/>
    <w:rsid w:val="00794844"/>
    <w:rsid w:val="007964CA"/>
    <w:rsid w:val="00796DC1"/>
    <w:rsid w:val="00797E45"/>
    <w:rsid w:val="007A0280"/>
    <w:rsid w:val="007A0C7A"/>
    <w:rsid w:val="007A1CA4"/>
    <w:rsid w:val="007A52A4"/>
    <w:rsid w:val="007A7140"/>
    <w:rsid w:val="007A7193"/>
    <w:rsid w:val="007A7C91"/>
    <w:rsid w:val="007B0BB9"/>
    <w:rsid w:val="007B1459"/>
    <w:rsid w:val="007B235D"/>
    <w:rsid w:val="007B2F09"/>
    <w:rsid w:val="007B3A45"/>
    <w:rsid w:val="007B6318"/>
    <w:rsid w:val="007B7453"/>
    <w:rsid w:val="007C37F8"/>
    <w:rsid w:val="007C3B6B"/>
    <w:rsid w:val="007C4088"/>
    <w:rsid w:val="007C7D22"/>
    <w:rsid w:val="007D15CA"/>
    <w:rsid w:val="007D3908"/>
    <w:rsid w:val="007D708E"/>
    <w:rsid w:val="007D7F1E"/>
    <w:rsid w:val="007E167E"/>
    <w:rsid w:val="007E30E6"/>
    <w:rsid w:val="007E36EE"/>
    <w:rsid w:val="007E37CC"/>
    <w:rsid w:val="007E6749"/>
    <w:rsid w:val="007E7D91"/>
    <w:rsid w:val="007F0DB3"/>
    <w:rsid w:val="007F0F79"/>
    <w:rsid w:val="007F1D7D"/>
    <w:rsid w:val="007F1ED7"/>
    <w:rsid w:val="007F2406"/>
    <w:rsid w:val="007F3D7B"/>
    <w:rsid w:val="007F757E"/>
    <w:rsid w:val="0080020B"/>
    <w:rsid w:val="008004CA"/>
    <w:rsid w:val="00804336"/>
    <w:rsid w:val="00807456"/>
    <w:rsid w:val="00807C2C"/>
    <w:rsid w:val="00811019"/>
    <w:rsid w:val="008129AE"/>
    <w:rsid w:val="008129B3"/>
    <w:rsid w:val="00812EC4"/>
    <w:rsid w:val="00814138"/>
    <w:rsid w:val="00816411"/>
    <w:rsid w:val="0081710C"/>
    <w:rsid w:val="0081736F"/>
    <w:rsid w:val="00817DBB"/>
    <w:rsid w:val="00820F50"/>
    <w:rsid w:val="00822230"/>
    <w:rsid w:val="00823B5D"/>
    <w:rsid w:val="00824CC8"/>
    <w:rsid w:val="0082502D"/>
    <w:rsid w:val="0082530A"/>
    <w:rsid w:val="00825B33"/>
    <w:rsid w:val="0082618D"/>
    <w:rsid w:val="00826F53"/>
    <w:rsid w:val="00837650"/>
    <w:rsid w:val="008400A7"/>
    <w:rsid w:val="00841B44"/>
    <w:rsid w:val="00842383"/>
    <w:rsid w:val="00844AF8"/>
    <w:rsid w:val="008455B3"/>
    <w:rsid w:val="008475BB"/>
    <w:rsid w:val="00851C37"/>
    <w:rsid w:val="008527FC"/>
    <w:rsid w:val="00852A9F"/>
    <w:rsid w:val="0085370D"/>
    <w:rsid w:val="008540C6"/>
    <w:rsid w:val="008559F2"/>
    <w:rsid w:val="00857390"/>
    <w:rsid w:val="0085795E"/>
    <w:rsid w:val="00857AC5"/>
    <w:rsid w:val="008610E1"/>
    <w:rsid w:val="00866F53"/>
    <w:rsid w:val="00866FB7"/>
    <w:rsid w:val="008677B8"/>
    <w:rsid w:val="008712BA"/>
    <w:rsid w:val="008725F8"/>
    <w:rsid w:val="00872D6E"/>
    <w:rsid w:val="00874D70"/>
    <w:rsid w:val="00875004"/>
    <w:rsid w:val="00876253"/>
    <w:rsid w:val="008764B8"/>
    <w:rsid w:val="008766AA"/>
    <w:rsid w:val="008768E4"/>
    <w:rsid w:val="00876A74"/>
    <w:rsid w:val="00877730"/>
    <w:rsid w:val="00881002"/>
    <w:rsid w:val="00881463"/>
    <w:rsid w:val="0088305A"/>
    <w:rsid w:val="008849EB"/>
    <w:rsid w:val="00887268"/>
    <w:rsid w:val="00887BDB"/>
    <w:rsid w:val="008912E2"/>
    <w:rsid w:val="00891A76"/>
    <w:rsid w:val="00891E75"/>
    <w:rsid w:val="00893AF4"/>
    <w:rsid w:val="00893C4E"/>
    <w:rsid w:val="00895782"/>
    <w:rsid w:val="008967B1"/>
    <w:rsid w:val="008A2B09"/>
    <w:rsid w:val="008A3802"/>
    <w:rsid w:val="008A413E"/>
    <w:rsid w:val="008A424E"/>
    <w:rsid w:val="008A462B"/>
    <w:rsid w:val="008A6079"/>
    <w:rsid w:val="008A6F83"/>
    <w:rsid w:val="008B0AEF"/>
    <w:rsid w:val="008B0B17"/>
    <w:rsid w:val="008B2018"/>
    <w:rsid w:val="008B773A"/>
    <w:rsid w:val="008C1D1E"/>
    <w:rsid w:val="008C1F54"/>
    <w:rsid w:val="008C3DA2"/>
    <w:rsid w:val="008C5218"/>
    <w:rsid w:val="008C629E"/>
    <w:rsid w:val="008C6C07"/>
    <w:rsid w:val="008D06A3"/>
    <w:rsid w:val="008D1A48"/>
    <w:rsid w:val="008D20FD"/>
    <w:rsid w:val="008D2763"/>
    <w:rsid w:val="008D5539"/>
    <w:rsid w:val="008D703C"/>
    <w:rsid w:val="008D7D5C"/>
    <w:rsid w:val="008E0C8C"/>
    <w:rsid w:val="008E32E6"/>
    <w:rsid w:val="008E34C7"/>
    <w:rsid w:val="008E422A"/>
    <w:rsid w:val="008E54BB"/>
    <w:rsid w:val="008F159C"/>
    <w:rsid w:val="008F22E0"/>
    <w:rsid w:val="008F33C8"/>
    <w:rsid w:val="008F558B"/>
    <w:rsid w:val="008F6555"/>
    <w:rsid w:val="008F680F"/>
    <w:rsid w:val="008F7F84"/>
    <w:rsid w:val="00903084"/>
    <w:rsid w:val="00903851"/>
    <w:rsid w:val="009039DD"/>
    <w:rsid w:val="00904B01"/>
    <w:rsid w:val="009060BC"/>
    <w:rsid w:val="00911623"/>
    <w:rsid w:val="00912D20"/>
    <w:rsid w:val="009157FE"/>
    <w:rsid w:val="00915CDA"/>
    <w:rsid w:val="00916A1B"/>
    <w:rsid w:val="00917F85"/>
    <w:rsid w:val="009202B8"/>
    <w:rsid w:val="0092055B"/>
    <w:rsid w:val="00921845"/>
    <w:rsid w:val="009232E1"/>
    <w:rsid w:val="00925F5D"/>
    <w:rsid w:val="00926E05"/>
    <w:rsid w:val="00926ED8"/>
    <w:rsid w:val="00932FB4"/>
    <w:rsid w:val="00933792"/>
    <w:rsid w:val="00933E63"/>
    <w:rsid w:val="00934D48"/>
    <w:rsid w:val="00935C56"/>
    <w:rsid w:val="00936BE3"/>
    <w:rsid w:val="00940446"/>
    <w:rsid w:val="00940576"/>
    <w:rsid w:val="009409ED"/>
    <w:rsid w:val="00941FDA"/>
    <w:rsid w:val="009426FA"/>
    <w:rsid w:val="00942E44"/>
    <w:rsid w:val="00943466"/>
    <w:rsid w:val="00943F18"/>
    <w:rsid w:val="00943F2C"/>
    <w:rsid w:val="009467E2"/>
    <w:rsid w:val="00950498"/>
    <w:rsid w:val="00950750"/>
    <w:rsid w:val="00951060"/>
    <w:rsid w:val="00951EA2"/>
    <w:rsid w:val="0095416F"/>
    <w:rsid w:val="00960199"/>
    <w:rsid w:val="00962DFE"/>
    <w:rsid w:val="00963A3B"/>
    <w:rsid w:val="00965FFB"/>
    <w:rsid w:val="009663B9"/>
    <w:rsid w:val="0096696F"/>
    <w:rsid w:val="009748C3"/>
    <w:rsid w:val="00975DB5"/>
    <w:rsid w:val="009770B7"/>
    <w:rsid w:val="00977786"/>
    <w:rsid w:val="00977A2B"/>
    <w:rsid w:val="00977FF2"/>
    <w:rsid w:val="00980100"/>
    <w:rsid w:val="00980AED"/>
    <w:rsid w:val="0098164C"/>
    <w:rsid w:val="00981CFC"/>
    <w:rsid w:val="0098273C"/>
    <w:rsid w:val="009837C0"/>
    <w:rsid w:val="009837DE"/>
    <w:rsid w:val="0098438E"/>
    <w:rsid w:val="009846FC"/>
    <w:rsid w:val="00990CCC"/>
    <w:rsid w:val="00991584"/>
    <w:rsid w:val="009924A5"/>
    <w:rsid w:val="00993DC1"/>
    <w:rsid w:val="00993FA0"/>
    <w:rsid w:val="0099493A"/>
    <w:rsid w:val="00994CCB"/>
    <w:rsid w:val="009967BA"/>
    <w:rsid w:val="009A1A5A"/>
    <w:rsid w:val="009A2FD0"/>
    <w:rsid w:val="009A48B7"/>
    <w:rsid w:val="009A6837"/>
    <w:rsid w:val="009A6B60"/>
    <w:rsid w:val="009A7A1F"/>
    <w:rsid w:val="009B042F"/>
    <w:rsid w:val="009B226E"/>
    <w:rsid w:val="009B62A5"/>
    <w:rsid w:val="009B6B48"/>
    <w:rsid w:val="009C0236"/>
    <w:rsid w:val="009C2666"/>
    <w:rsid w:val="009C2AE8"/>
    <w:rsid w:val="009C2C35"/>
    <w:rsid w:val="009C43F2"/>
    <w:rsid w:val="009C68E8"/>
    <w:rsid w:val="009D1151"/>
    <w:rsid w:val="009D4AA2"/>
    <w:rsid w:val="009D517F"/>
    <w:rsid w:val="009D54C0"/>
    <w:rsid w:val="009D5FBA"/>
    <w:rsid w:val="009D6432"/>
    <w:rsid w:val="009D6563"/>
    <w:rsid w:val="009E0BDA"/>
    <w:rsid w:val="009E4C7D"/>
    <w:rsid w:val="009E6989"/>
    <w:rsid w:val="009E6A6B"/>
    <w:rsid w:val="009F0526"/>
    <w:rsid w:val="009F072E"/>
    <w:rsid w:val="009F2514"/>
    <w:rsid w:val="009F2E5A"/>
    <w:rsid w:val="009F3F83"/>
    <w:rsid w:val="009F4163"/>
    <w:rsid w:val="009F4616"/>
    <w:rsid w:val="009F4685"/>
    <w:rsid w:val="009F47EB"/>
    <w:rsid w:val="009F4BA7"/>
    <w:rsid w:val="009F5809"/>
    <w:rsid w:val="009F64F6"/>
    <w:rsid w:val="009F6BFB"/>
    <w:rsid w:val="00A00B79"/>
    <w:rsid w:val="00A00CC0"/>
    <w:rsid w:val="00A0298F"/>
    <w:rsid w:val="00A02B9E"/>
    <w:rsid w:val="00A10829"/>
    <w:rsid w:val="00A11E71"/>
    <w:rsid w:val="00A15090"/>
    <w:rsid w:val="00A150A9"/>
    <w:rsid w:val="00A154C6"/>
    <w:rsid w:val="00A16145"/>
    <w:rsid w:val="00A17B40"/>
    <w:rsid w:val="00A200C9"/>
    <w:rsid w:val="00A22DD3"/>
    <w:rsid w:val="00A24A44"/>
    <w:rsid w:val="00A25FD6"/>
    <w:rsid w:val="00A26060"/>
    <w:rsid w:val="00A26D43"/>
    <w:rsid w:val="00A31A35"/>
    <w:rsid w:val="00A3476E"/>
    <w:rsid w:val="00A34E9E"/>
    <w:rsid w:val="00A36965"/>
    <w:rsid w:val="00A37B08"/>
    <w:rsid w:val="00A405B2"/>
    <w:rsid w:val="00A41F60"/>
    <w:rsid w:val="00A439BB"/>
    <w:rsid w:val="00A43A0F"/>
    <w:rsid w:val="00A43EDC"/>
    <w:rsid w:val="00A44323"/>
    <w:rsid w:val="00A4461A"/>
    <w:rsid w:val="00A44B74"/>
    <w:rsid w:val="00A45060"/>
    <w:rsid w:val="00A45AE7"/>
    <w:rsid w:val="00A45B5C"/>
    <w:rsid w:val="00A45B77"/>
    <w:rsid w:val="00A45BB5"/>
    <w:rsid w:val="00A463FA"/>
    <w:rsid w:val="00A47337"/>
    <w:rsid w:val="00A473DA"/>
    <w:rsid w:val="00A5016F"/>
    <w:rsid w:val="00A509C7"/>
    <w:rsid w:val="00A50C14"/>
    <w:rsid w:val="00A50D89"/>
    <w:rsid w:val="00A5111E"/>
    <w:rsid w:val="00A51822"/>
    <w:rsid w:val="00A52420"/>
    <w:rsid w:val="00A527B8"/>
    <w:rsid w:val="00A535A4"/>
    <w:rsid w:val="00A5567E"/>
    <w:rsid w:val="00A5617E"/>
    <w:rsid w:val="00A57ABD"/>
    <w:rsid w:val="00A6086E"/>
    <w:rsid w:val="00A60E60"/>
    <w:rsid w:val="00A610B3"/>
    <w:rsid w:val="00A61401"/>
    <w:rsid w:val="00A61521"/>
    <w:rsid w:val="00A6346B"/>
    <w:rsid w:val="00A644EC"/>
    <w:rsid w:val="00A648AC"/>
    <w:rsid w:val="00A65278"/>
    <w:rsid w:val="00A7020D"/>
    <w:rsid w:val="00A71392"/>
    <w:rsid w:val="00A71458"/>
    <w:rsid w:val="00A72DD1"/>
    <w:rsid w:val="00A808FC"/>
    <w:rsid w:val="00A848F9"/>
    <w:rsid w:val="00A856DD"/>
    <w:rsid w:val="00A905F6"/>
    <w:rsid w:val="00A91A4E"/>
    <w:rsid w:val="00A936D4"/>
    <w:rsid w:val="00A93F03"/>
    <w:rsid w:val="00A9518E"/>
    <w:rsid w:val="00A95E8C"/>
    <w:rsid w:val="00AA2533"/>
    <w:rsid w:val="00AA2DC3"/>
    <w:rsid w:val="00AA39A9"/>
    <w:rsid w:val="00AA3A4D"/>
    <w:rsid w:val="00AA6758"/>
    <w:rsid w:val="00AA783C"/>
    <w:rsid w:val="00AB022B"/>
    <w:rsid w:val="00AB25BA"/>
    <w:rsid w:val="00AB4EBB"/>
    <w:rsid w:val="00AB5AE0"/>
    <w:rsid w:val="00AC0796"/>
    <w:rsid w:val="00AC0D46"/>
    <w:rsid w:val="00AC1671"/>
    <w:rsid w:val="00AC425C"/>
    <w:rsid w:val="00AC48BC"/>
    <w:rsid w:val="00AC4D84"/>
    <w:rsid w:val="00AC6736"/>
    <w:rsid w:val="00AD20E8"/>
    <w:rsid w:val="00AD450F"/>
    <w:rsid w:val="00AD4A2F"/>
    <w:rsid w:val="00AD6541"/>
    <w:rsid w:val="00AD69E1"/>
    <w:rsid w:val="00AD752F"/>
    <w:rsid w:val="00AD785E"/>
    <w:rsid w:val="00AE0B35"/>
    <w:rsid w:val="00AE2E19"/>
    <w:rsid w:val="00AE309D"/>
    <w:rsid w:val="00AE325A"/>
    <w:rsid w:val="00AE4EF1"/>
    <w:rsid w:val="00AE65CF"/>
    <w:rsid w:val="00AF02D2"/>
    <w:rsid w:val="00AF0EDA"/>
    <w:rsid w:val="00AF2A26"/>
    <w:rsid w:val="00AF2FCE"/>
    <w:rsid w:val="00AF30B2"/>
    <w:rsid w:val="00AF30DE"/>
    <w:rsid w:val="00AF47A3"/>
    <w:rsid w:val="00AF5FDF"/>
    <w:rsid w:val="00AF6D89"/>
    <w:rsid w:val="00AF7073"/>
    <w:rsid w:val="00B0071A"/>
    <w:rsid w:val="00B00DFE"/>
    <w:rsid w:val="00B01BFD"/>
    <w:rsid w:val="00B01F75"/>
    <w:rsid w:val="00B027AC"/>
    <w:rsid w:val="00B02E8B"/>
    <w:rsid w:val="00B053BC"/>
    <w:rsid w:val="00B0549F"/>
    <w:rsid w:val="00B079AB"/>
    <w:rsid w:val="00B07A76"/>
    <w:rsid w:val="00B07FE7"/>
    <w:rsid w:val="00B11C3A"/>
    <w:rsid w:val="00B1376E"/>
    <w:rsid w:val="00B13B1E"/>
    <w:rsid w:val="00B14850"/>
    <w:rsid w:val="00B15562"/>
    <w:rsid w:val="00B15804"/>
    <w:rsid w:val="00B15E53"/>
    <w:rsid w:val="00B20E6E"/>
    <w:rsid w:val="00B22938"/>
    <w:rsid w:val="00B22C61"/>
    <w:rsid w:val="00B22D5C"/>
    <w:rsid w:val="00B2364C"/>
    <w:rsid w:val="00B23FD3"/>
    <w:rsid w:val="00B2453C"/>
    <w:rsid w:val="00B275EF"/>
    <w:rsid w:val="00B276F5"/>
    <w:rsid w:val="00B3099E"/>
    <w:rsid w:val="00B33F87"/>
    <w:rsid w:val="00B35B19"/>
    <w:rsid w:val="00B37EAC"/>
    <w:rsid w:val="00B40089"/>
    <w:rsid w:val="00B40391"/>
    <w:rsid w:val="00B41386"/>
    <w:rsid w:val="00B41E8D"/>
    <w:rsid w:val="00B429B2"/>
    <w:rsid w:val="00B44606"/>
    <w:rsid w:val="00B45237"/>
    <w:rsid w:val="00B50D0F"/>
    <w:rsid w:val="00B5545B"/>
    <w:rsid w:val="00B56A65"/>
    <w:rsid w:val="00B57A72"/>
    <w:rsid w:val="00B57AD6"/>
    <w:rsid w:val="00B57B39"/>
    <w:rsid w:val="00B6194B"/>
    <w:rsid w:val="00B63442"/>
    <w:rsid w:val="00B660EF"/>
    <w:rsid w:val="00B7166F"/>
    <w:rsid w:val="00B80D12"/>
    <w:rsid w:val="00B816E9"/>
    <w:rsid w:val="00B817A7"/>
    <w:rsid w:val="00B81ADC"/>
    <w:rsid w:val="00B83484"/>
    <w:rsid w:val="00B83AC8"/>
    <w:rsid w:val="00B84465"/>
    <w:rsid w:val="00B90B6F"/>
    <w:rsid w:val="00B90DC2"/>
    <w:rsid w:val="00B91DEF"/>
    <w:rsid w:val="00B92150"/>
    <w:rsid w:val="00B92B4A"/>
    <w:rsid w:val="00B938BE"/>
    <w:rsid w:val="00B93FDB"/>
    <w:rsid w:val="00B94437"/>
    <w:rsid w:val="00B959D3"/>
    <w:rsid w:val="00B9785E"/>
    <w:rsid w:val="00BA04CB"/>
    <w:rsid w:val="00BA0742"/>
    <w:rsid w:val="00BA0D5C"/>
    <w:rsid w:val="00BA1596"/>
    <w:rsid w:val="00BA1A04"/>
    <w:rsid w:val="00BA1D1A"/>
    <w:rsid w:val="00BA2EFF"/>
    <w:rsid w:val="00BA30EF"/>
    <w:rsid w:val="00BA56AF"/>
    <w:rsid w:val="00BA77CB"/>
    <w:rsid w:val="00BB1B77"/>
    <w:rsid w:val="00BB4B75"/>
    <w:rsid w:val="00BB5227"/>
    <w:rsid w:val="00BB56FE"/>
    <w:rsid w:val="00BB5D6B"/>
    <w:rsid w:val="00BB6B07"/>
    <w:rsid w:val="00BB7C67"/>
    <w:rsid w:val="00BC1563"/>
    <w:rsid w:val="00BC15B8"/>
    <w:rsid w:val="00BC27C6"/>
    <w:rsid w:val="00BC3707"/>
    <w:rsid w:val="00BC4309"/>
    <w:rsid w:val="00BC5DAB"/>
    <w:rsid w:val="00BC60F7"/>
    <w:rsid w:val="00BC79DB"/>
    <w:rsid w:val="00BD07F4"/>
    <w:rsid w:val="00BD0883"/>
    <w:rsid w:val="00BD08F1"/>
    <w:rsid w:val="00BD474F"/>
    <w:rsid w:val="00BD7B59"/>
    <w:rsid w:val="00BE1835"/>
    <w:rsid w:val="00BE1922"/>
    <w:rsid w:val="00BE1A87"/>
    <w:rsid w:val="00BE3EEC"/>
    <w:rsid w:val="00BE56BD"/>
    <w:rsid w:val="00BE5866"/>
    <w:rsid w:val="00BE5E27"/>
    <w:rsid w:val="00BE62D0"/>
    <w:rsid w:val="00BF042C"/>
    <w:rsid w:val="00BF510C"/>
    <w:rsid w:val="00BF60EC"/>
    <w:rsid w:val="00BF7D2F"/>
    <w:rsid w:val="00C0129B"/>
    <w:rsid w:val="00C026D6"/>
    <w:rsid w:val="00C030DB"/>
    <w:rsid w:val="00C05703"/>
    <w:rsid w:val="00C064F5"/>
    <w:rsid w:val="00C07A0A"/>
    <w:rsid w:val="00C11813"/>
    <w:rsid w:val="00C14EE1"/>
    <w:rsid w:val="00C15760"/>
    <w:rsid w:val="00C1653B"/>
    <w:rsid w:val="00C17089"/>
    <w:rsid w:val="00C208CF"/>
    <w:rsid w:val="00C20A35"/>
    <w:rsid w:val="00C2263A"/>
    <w:rsid w:val="00C2529B"/>
    <w:rsid w:val="00C259D7"/>
    <w:rsid w:val="00C264F3"/>
    <w:rsid w:val="00C274B3"/>
    <w:rsid w:val="00C320E5"/>
    <w:rsid w:val="00C32319"/>
    <w:rsid w:val="00C33637"/>
    <w:rsid w:val="00C344BE"/>
    <w:rsid w:val="00C37CFB"/>
    <w:rsid w:val="00C4000F"/>
    <w:rsid w:val="00C40052"/>
    <w:rsid w:val="00C426D0"/>
    <w:rsid w:val="00C42B4E"/>
    <w:rsid w:val="00C44592"/>
    <w:rsid w:val="00C448F5"/>
    <w:rsid w:val="00C46DD1"/>
    <w:rsid w:val="00C51383"/>
    <w:rsid w:val="00C519BB"/>
    <w:rsid w:val="00C54970"/>
    <w:rsid w:val="00C54FD7"/>
    <w:rsid w:val="00C55C87"/>
    <w:rsid w:val="00C56647"/>
    <w:rsid w:val="00C56905"/>
    <w:rsid w:val="00C5792B"/>
    <w:rsid w:val="00C60318"/>
    <w:rsid w:val="00C61706"/>
    <w:rsid w:val="00C61FF3"/>
    <w:rsid w:val="00C6279A"/>
    <w:rsid w:val="00C627AB"/>
    <w:rsid w:val="00C63ADC"/>
    <w:rsid w:val="00C65008"/>
    <w:rsid w:val="00C65A3D"/>
    <w:rsid w:val="00C70640"/>
    <w:rsid w:val="00C71096"/>
    <w:rsid w:val="00C73A24"/>
    <w:rsid w:val="00C747E3"/>
    <w:rsid w:val="00C75AEC"/>
    <w:rsid w:val="00C77577"/>
    <w:rsid w:val="00C8176A"/>
    <w:rsid w:val="00C817AA"/>
    <w:rsid w:val="00C8195D"/>
    <w:rsid w:val="00C81D43"/>
    <w:rsid w:val="00C83E6D"/>
    <w:rsid w:val="00C8413A"/>
    <w:rsid w:val="00C85A00"/>
    <w:rsid w:val="00C8607E"/>
    <w:rsid w:val="00C8673C"/>
    <w:rsid w:val="00C87B53"/>
    <w:rsid w:val="00C90C90"/>
    <w:rsid w:val="00C924BB"/>
    <w:rsid w:val="00C937C7"/>
    <w:rsid w:val="00C94711"/>
    <w:rsid w:val="00C95866"/>
    <w:rsid w:val="00C95C31"/>
    <w:rsid w:val="00C95F74"/>
    <w:rsid w:val="00C97F91"/>
    <w:rsid w:val="00CA1D4D"/>
    <w:rsid w:val="00CA55B0"/>
    <w:rsid w:val="00CA56BD"/>
    <w:rsid w:val="00CA718D"/>
    <w:rsid w:val="00CB18A0"/>
    <w:rsid w:val="00CB2EF7"/>
    <w:rsid w:val="00CB307B"/>
    <w:rsid w:val="00CB39B0"/>
    <w:rsid w:val="00CB6800"/>
    <w:rsid w:val="00CB6C67"/>
    <w:rsid w:val="00CB7EC3"/>
    <w:rsid w:val="00CC0686"/>
    <w:rsid w:val="00CC1E37"/>
    <w:rsid w:val="00CC36B1"/>
    <w:rsid w:val="00CC6A2C"/>
    <w:rsid w:val="00CC783A"/>
    <w:rsid w:val="00CC7D55"/>
    <w:rsid w:val="00CD06D1"/>
    <w:rsid w:val="00CD10EB"/>
    <w:rsid w:val="00CD19DC"/>
    <w:rsid w:val="00CD5444"/>
    <w:rsid w:val="00CD5640"/>
    <w:rsid w:val="00CD6642"/>
    <w:rsid w:val="00CD6944"/>
    <w:rsid w:val="00CD7821"/>
    <w:rsid w:val="00CE0765"/>
    <w:rsid w:val="00CE0CC4"/>
    <w:rsid w:val="00CE1298"/>
    <w:rsid w:val="00CE2D54"/>
    <w:rsid w:val="00CE306E"/>
    <w:rsid w:val="00CE3EF2"/>
    <w:rsid w:val="00CE41B4"/>
    <w:rsid w:val="00CE5955"/>
    <w:rsid w:val="00CE59DA"/>
    <w:rsid w:val="00CE6390"/>
    <w:rsid w:val="00CE7834"/>
    <w:rsid w:val="00CE7C3F"/>
    <w:rsid w:val="00CF22A0"/>
    <w:rsid w:val="00CF2FEA"/>
    <w:rsid w:val="00CF3A1F"/>
    <w:rsid w:val="00CF4A48"/>
    <w:rsid w:val="00CF5F43"/>
    <w:rsid w:val="00CF7B09"/>
    <w:rsid w:val="00CF7CCC"/>
    <w:rsid w:val="00CF7E1B"/>
    <w:rsid w:val="00D00B1A"/>
    <w:rsid w:val="00D04B11"/>
    <w:rsid w:val="00D0501A"/>
    <w:rsid w:val="00D06CB4"/>
    <w:rsid w:val="00D071DE"/>
    <w:rsid w:val="00D07453"/>
    <w:rsid w:val="00D07DF4"/>
    <w:rsid w:val="00D11245"/>
    <w:rsid w:val="00D1213C"/>
    <w:rsid w:val="00D12319"/>
    <w:rsid w:val="00D12B6E"/>
    <w:rsid w:val="00D13AE9"/>
    <w:rsid w:val="00D15099"/>
    <w:rsid w:val="00D15B1D"/>
    <w:rsid w:val="00D1608B"/>
    <w:rsid w:val="00D21E67"/>
    <w:rsid w:val="00D23BC4"/>
    <w:rsid w:val="00D23C96"/>
    <w:rsid w:val="00D25AAE"/>
    <w:rsid w:val="00D26A3C"/>
    <w:rsid w:val="00D27558"/>
    <w:rsid w:val="00D27F2B"/>
    <w:rsid w:val="00D30B9D"/>
    <w:rsid w:val="00D3130D"/>
    <w:rsid w:val="00D33094"/>
    <w:rsid w:val="00D34C24"/>
    <w:rsid w:val="00D34DDC"/>
    <w:rsid w:val="00D369E5"/>
    <w:rsid w:val="00D369F7"/>
    <w:rsid w:val="00D36F9A"/>
    <w:rsid w:val="00D3773A"/>
    <w:rsid w:val="00D40B8F"/>
    <w:rsid w:val="00D41544"/>
    <w:rsid w:val="00D424E6"/>
    <w:rsid w:val="00D43571"/>
    <w:rsid w:val="00D47F0D"/>
    <w:rsid w:val="00D5290F"/>
    <w:rsid w:val="00D52C2E"/>
    <w:rsid w:val="00D56030"/>
    <w:rsid w:val="00D56C92"/>
    <w:rsid w:val="00D61EF4"/>
    <w:rsid w:val="00D62CA2"/>
    <w:rsid w:val="00D74633"/>
    <w:rsid w:val="00D7566E"/>
    <w:rsid w:val="00D821CD"/>
    <w:rsid w:val="00D83677"/>
    <w:rsid w:val="00D83BEB"/>
    <w:rsid w:val="00D843DC"/>
    <w:rsid w:val="00D86308"/>
    <w:rsid w:val="00D863F9"/>
    <w:rsid w:val="00D86B09"/>
    <w:rsid w:val="00D877F0"/>
    <w:rsid w:val="00D879D0"/>
    <w:rsid w:val="00D87BA8"/>
    <w:rsid w:val="00D91502"/>
    <w:rsid w:val="00D946F4"/>
    <w:rsid w:val="00D9486C"/>
    <w:rsid w:val="00D96544"/>
    <w:rsid w:val="00D97380"/>
    <w:rsid w:val="00DA1E50"/>
    <w:rsid w:val="00DA2BC2"/>
    <w:rsid w:val="00DA450A"/>
    <w:rsid w:val="00DA5BDF"/>
    <w:rsid w:val="00DA5CE5"/>
    <w:rsid w:val="00DA5EA3"/>
    <w:rsid w:val="00DB028B"/>
    <w:rsid w:val="00DB37F5"/>
    <w:rsid w:val="00DB3B85"/>
    <w:rsid w:val="00DB4ADE"/>
    <w:rsid w:val="00DB4EE0"/>
    <w:rsid w:val="00DB5E40"/>
    <w:rsid w:val="00DC05CD"/>
    <w:rsid w:val="00DC0C3C"/>
    <w:rsid w:val="00DC16CB"/>
    <w:rsid w:val="00DC1D49"/>
    <w:rsid w:val="00DC1E66"/>
    <w:rsid w:val="00DC5257"/>
    <w:rsid w:val="00DC54C1"/>
    <w:rsid w:val="00DC7856"/>
    <w:rsid w:val="00DD0578"/>
    <w:rsid w:val="00DD2042"/>
    <w:rsid w:val="00DD2052"/>
    <w:rsid w:val="00DD219D"/>
    <w:rsid w:val="00DD3882"/>
    <w:rsid w:val="00DD4B64"/>
    <w:rsid w:val="00DE0DAA"/>
    <w:rsid w:val="00DE367F"/>
    <w:rsid w:val="00DE3B34"/>
    <w:rsid w:val="00DE53FC"/>
    <w:rsid w:val="00DE689B"/>
    <w:rsid w:val="00DF532E"/>
    <w:rsid w:val="00DF63F7"/>
    <w:rsid w:val="00DF6FCC"/>
    <w:rsid w:val="00DF7A69"/>
    <w:rsid w:val="00E01DFB"/>
    <w:rsid w:val="00E02059"/>
    <w:rsid w:val="00E03869"/>
    <w:rsid w:val="00E04308"/>
    <w:rsid w:val="00E05162"/>
    <w:rsid w:val="00E05396"/>
    <w:rsid w:val="00E057BE"/>
    <w:rsid w:val="00E0799F"/>
    <w:rsid w:val="00E07A4C"/>
    <w:rsid w:val="00E10053"/>
    <w:rsid w:val="00E116BE"/>
    <w:rsid w:val="00E11FA2"/>
    <w:rsid w:val="00E12FA6"/>
    <w:rsid w:val="00E13FD6"/>
    <w:rsid w:val="00E13FE0"/>
    <w:rsid w:val="00E1477D"/>
    <w:rsid w:val="00E174A7"/>
    <w:rsid w:val="00E20797"/>
    <w:rsid w:val="00E240A8"/>
    <w:rsid w:val="00E254B3"/>
    <w:rsid w:val="00E27DCA"/>
    <w:rsid w:val="00E3305A"/>
    <w:rsid w:val="00E36E9F"/>
    <w:rsid w:val="00E40BBA"/>
    <w:rsid w:val="00E41620"/>
    <w:rsid w:val="00E42245"/>
    <w:rsid w:val="00E42B24"/>
    <w:rsid w:val="00E4312B"/>
    <w:rsid w:val="00E431D7"/>
    <w:rsid w:val="00E43631"/>
    <w:rsid w:val="00E44277"/>
    <w:rsid w:val="00E45A26"/>
    <w:rsid w:val="00E46FD8"/>
    <w:rsid w:val="00E51078"/>
    <w:rsid w:val="00E51880"/>
    <w:rsid w:val="00E51DD8"/>
    <w:rsid w:val="00E52A8F"/>
    <w:rsid w:val="00E54378"/>
    <w:rsid w:val="00E54CA5"/>
    <w:rsid w:val="00E55691"/>
    <w:rsid w:val="00E55C0C"/>
    <w:rsid w:val="00E55DBC"/>
    <w:rsid w:val="00E567E9"/>
    <w:rsid w:val="00E60F3D"/>
    <w:rsid w:val="00E6345C"/>
    <w:rsid w:val="00E64357"/>
    <w:rsid w:val="00E66795"/>
    <w:rsid w:val="00E677B6"/>
    <w:rsid w:val="00E72C72"/>
    <w:rsid w:val="00E7303B"/>
    <w:rsid w:val="00E7398A"/>
    <w:rsid w:val="00E742E6"/>
    <w:rsid w:val="00E7440E"/>
    <w:rsid w:val="00E76B38"/>
    <w:rsid w:val="00E77F77"/>
    <w:rsid w:val="00E87949"/>
    <w:rsid w:val="00E9470A"/>
    <w:rsid w:val="00E94CB6"/>
    <w:rsid w:val="00E97C95"/>
    <w:rsid w:val="00E97CF0"/>
    <w:rsid w:val="00EA12F2"/>
    <w:rsid w:val="00EA1792"/>
    <w:rsid w:val="00EA232D"/>
    <w:rsid w:val="00EA5724"/>
    <w:rsid w:val="00EA5CDE"/>
    <w:rsid w:val="00EB0741"/>
    <w:rsid w:val="00EB0B39"/>
    <w:rsid w:val="00EB28A7"/>
    <w:rsid w:val="00EB3698"/>
    <w:rsid w:val="00EB5ABF"/>
    <w:rsid w:val="00EB7721"/>
    <w:rsid w:val="00EC4B99"/>
    <w:rsid w:val="00EC4BBE"/>
    <w:rsid w:val="00EC5C87"/>
    <w:rsid w:val="00EC5F12"/>
    <w:rsid w:val="00EC740D"/>
    <w:rsid w:val="00ED0153"/>
    <w:rsid w:val="00ED0B54"/>
    <w:rsid w:val="00ED2070"/>
    <w:rsid w:val="00ED2FE3"/>
    <w:rsid w:val="00ED45CC"/>
    <w:rsid w:val="00ED5683"/>
    <w:rsid w:val="00ED65ED"/>
    <w:rsid w:val="00EE07AD"/>
    <w:rsid w:val="00EE25E7"/>
    <w:rsid w:val="00EE6606"/>
    <w:rsid w:val="00EE6E59"/>
    <w:rsid w:val="00EE74B1"/>
    <w:rsid w:val="00EF1A40"/>
    <w:rsid w:val="00EF33E2"/>
    <w:rsid w:val="00EF5784"/>
    <w:rsid w:val="00EF578B"/>
    <w:rsid w:val="00F004D0"/>
    <w:rsid w:val="00F00AED"/>
    <w:rsid w:val="00F02070"/>
    <w:rsid w:val="00F02AB3"/>
    <w:rsid w:val="00F035AD"/>
    <w:rsid w:val="00F03675"/>
    <w:rsid w:val="00F04EAA"/>
    <w:rsid w:val="00F05EB3"/>
    <w:rsid w:val="00F0625E"/>
    <w:rsid w:val="00F1042D"/>
    <w:rsid w:val="00F10B45"/>
    <w:rsid w:val="00F12668"/>
    <w:rsid w:val="00F13F25"/>
    <w:rsid w:val="00F142C2"/>
    <w:rsid w:val="00F1439C"/>
    <w:rsid w:val="00F15094"/>
    <w:rsid w:val="00F16AAD"/>
    <w:rsid w:val="00F17290"/>
    <w:rsid w:val="00F22CF3"/>
    <w:rsid w:val="00F22ED3"/>
    <w:rsid w:val="00F25602"/>
    <w:rsid w:val="00F25F1E"/>
    <w:rsid w:val="00F263AE"/>
    <w:rsid w:val="00F31D4A"/>
    <w:rsid w:val="00F32513"/>
    <w:rsid w:val="00F33845"/>
    <w:rsid w:val="00F35E3B"/>
    <w:rsid w:val="00F364A1"/>
    <w:rsid w:val="00F36818"/>
    <w:rsid w:val="00F36AA4"/>
    <w:rsid w:val="00F408C5"/>
    <w:rsid w:val="00F41EBD"/>
    <w:rsid w:val="00F428DF"/>
    <w:rsid w:val="00F451C3"/>
    <w:rsid w:val="00F46073"/>
    <w:rsid w:val="00F47FE6"/>
    <w:rsid w:val="00F5039A"/>
    <w:rsid w:val="00F50A18"/>
    <w:rsid w:val="00F53C13"/>
    <w:rsid w:val="00F54FAA"/>
    <w:rsid w:val="00F559A7"/>
    <w:rsid w:val="00F634D1"/>
    <w:rsid w:val="00F64A59"/>
    <w:rsid w:val="00F64D69"/>
    <w:rsid w:val="00F6502D"/>
    <w:rsid w:val="00F67374"/>
    <w:rsid w:val="00F6799C"/>
    <w:rsid w:val="00F70FAD"/>
    <w:rsid w:val="00F7125D"/>
    <w:rsid w:val="00F717EC"/>
    <w:rsid w:val="00F722A7"/>
    <w:rsid w:val="00F73331"/>
    <w:rsid w:val="00F85C2D"/>
    <w:rsid w:val="00F86051"/>
    <w:rsid w:val="00F8666F"/>
    <w:rsid w:val="00F905BE"/>
    <w:rsid w:val="00F920CE"/>
    <w:rsid w:val="00F933E1"/>
    <w:rsid w:val="00F93FE6"/>
    <w:rsid w:val="00F94774"/>
    <w:rsid w:val="00F97528"/>
    <w:rsid w:val="00FA05C1"/>
    <w:rsid w:val="00FA0626"/>
    <w:rsid w:val="00FA2B0D"/>
    <w:rsid w:val="00FA2D2F"/>
    <w:rsid w:val="00FA3AFB"/>
    <w:rsid w:val="00FA78DA"/>
    <w:rsid w:val="00FB0F95"/>
    <w:rsid w:val="00FB1CD8"/>
    <w:rsid w:val="00FB2713"/>
    <w:rsid w:val="00FB310F"/>
    <w:rsid w:val="00FB418F"/>
    <w:rsid w:val="00FB64C0"/>
    <w:rsid w:val="00FB7198"/>
    <w:rsid w:val="00FC1152"/>
    <w:rsid w:val="00FC17DC"/>
    <w:rsid w:val="00FC2A16"/>
    <w:rsid w:val="00FC402B"/>
    <w:rsid w:val="00FC492B"/>
    <w:rsid w:val="00FC7213"/>
    <w:rsid w:val="00FD0DC0"/>
    <w:rsid w:val="00FD1310"/>
    <w:rsid w:val="00FD1758"/>
    <w:rsid w:val="00FD2C55"/>
    <w:rsid w:val="00FD2FDA"/>
    <w:rsid w:val="00FD5F38"/>
    <w:rsid w:val="00FD7ACB"/>
    <w:rsid w:val="00FE1E7E"/>
    <w:rsid w:val="00FE2572"/>
    <w:rsid w:val="00FE261B"/>
    <w:rsid w:val="00FE2F35"/>
    <w:rsid w:val="00FE4285"/>
    <w:rsid w:val="00FE6B4F"/>
    <w:rsid w:val="00FE6E75"/>
    <w:rsid w:val="00FF49F0"/>
    <w:rsid w:val="00FF4C30"/>
    <w:rsid w:val="00FF643D"/>
    <w:rsid w:val="00FF75E8"/>
    <w:rsid w:val="00FF7B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FAD8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01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0184"/>
    <w:rPr>
      <w:rFonts w:ascii="Lucida Grande" w:hAnsi="Lucida Grande"/>
      <w:sz w:val="18"/>
      <w:szCs w:val="18"/>
    </w:rPr>
  </w:style>
  <w:style w:type="character" w:customStyle="1" w:styleId="BalloonTextChar">
    <w:name w:val="Balloon Text Char"/>
    <w:basedOn w:val="DefaultParagraphFont"/>
    <w:link w:val="BalloonText"/>
    <w:uiPriority w:val="99"/>
    <w:semiHidden/>
    <w:rsid w:val="00620184"/>
    <w:rPr>
      <w:rFonts w:ascii="Lucida Grande" w:hAnsi="Lucida Grande"/>
      <w:sz w:val="18"/>
      <w:szCs w:val="18"/>
    </w:rPr>
  </w:style>
  <w:style w:type="paragraph" w:styleId="ListParagraph">
    <w:name w:val="List Paragraph"/>
    <w:basedOn w:val="Normal"/>
    <w:uiPriority w:val="34"/>
    <w:qFormat/>
    <w:rsid w:val="00620184"/>
    <w:pPr>
      <w:ind w:left="720"/>
      <w:contextualSpacing/>
    </w:pPr>
  </w:style>
  <w:style w:type="character" w:styleId="CommentReference">
    <w:name w:val="annotation reference"/>
    <w:basedOn w:val="DefaultParagraphFont"/>
    <w:uiPriority w:val="99"/>
    <w:semiHidden/>
    <w:unhideWhenUsed/>
    <w:rsid w:val="00620184"/>
    <w:rPr>
      <w:sz w:val="18"/>
      <w:szCs w:val="18"/>
    </w:rPr>
  </w:style>
  <w:style w:type="paragraph" w:styleId="CommentText">
    <w:name w:val="annotation text"/>
    <w:basedOn w:val="Normal"/>
    <w:link w:val="CommentTextChar"/>
    <w:uiPriority w:val="99"/>
    <w:unhideWhenUsed/>
    <w:rsid w:val="00620184"/>
  </w:style>
  <w:style w:type="character" w:customStyle="1" w:styleId="CommentTextChar">
    <w:name w:val="Comment Text Char"/>
    <w:basedOn w:val="DefaultParagraphFont"/>
    <w:link w:val="CommentText"/>
    <w:uiPriority w:val="99"/>
    <w:rsid w:val="00620184"/>
  </w:style>
  <w:style w:type="paragraph" w:styleId="CommentSubject">
    <w:name w:val="annotation subject"/>
    <w:basedOn w:val="CommentText"/>
    <w:next w:val="CommentText"/>
    <w:link w:val="CommentSubjectChar"/>
    <w:uiPriority w:val="99"/>
    <w:semiHidden/>
    <w:unhideWhenUsed/>
    <w:rsid w:val="00620184"/>
    <w:rPr>
      <w:b/>
      <w:bCs/>
      <w:sz w:val="20"/>
      <w:szCs w:val="20"/>
    </w:rPr>
  </w:style>
  <w:style w:type="character" w:customStyle="1" w:styleId="CommentSubjectChar">
    <w:name w:val="Comment Subject Char"/>
    <w:basedOn w:val="CommentTextChar"/>
    <w:link w:val="CommentSubject"/>
    <w:uiPriority w:val="99"/>
    <w:semiHidden/>
    <w:rsid w:val="00620184"/>
    <w:rPr>
      <w:b/>
      <w:bCs/>
      <w:sz w:val="20"/>
      <w:szCs w:val="20"/>
    </w:rPr>
  </w:style>
  <w:style w:type="paragraph" w:styleId="Header">
    <w:name w:val="header"/>
    <w:basedOn w:val="Normal"/>
    <w:link w:val="HeaderChar"/>
    <w:uiPriority w:val="99"/>
    <w:unhideWhenUsed/>
    <w:rsid w:val="00620184"/>
    <w:pPr>
      <w:tabs>
        <w:tab w:val="center" w:pos="4320"/>
        <w:tab w:val="right" w:pos="8640"/>
      </w:tabs>
    </w:pPr>
  </w:style>
  <w:style w:type="character" w:customStyle="1" w:styleId="HeaderChar">
    <w:name w:val="Header Char"/>
    <w:basedOn w:val="DefaultParagraphFont"/>
    <w:link w:val="Header"/>
    <w:uiPriority w:val="99"/>
    <w:rsid w:val="00620184"/>
  </w:style>
  <w:style w:type="paragraph" w:styleId="Footer">
    <w:name w:val="footer"/>
    <w:basedOn w:val="Normal"/>
    <w:link w:val="FooterChar"/>
    <w:uiPriority w:val="99"/>
    <w:unhideWhenUsed/>
    <w:rsid w:val="00620184"/>
    <w:pPr>
      <w:tabs>
        <w:tab w:val="center" w:pos="4320"/>
        <w:tab w:val="right" w:pos="8640"/>
      </w:tabs>
    </w:pPr>
  </w:style>
  <w:style w:type="character" w:customStyle="1" w:styleId="FooterChar">
    <w:name w:val="Footer Char"/>
    <w:basedOn w:val="DefaultParagraphFont"/>
    <w:link w:val="Footer"/>
    <w:uiPriority w:val="99"/>
    <w:rsid w:val="00620184"/>
  </w:style>
  <w:style w:type="paragraph" w:styleId="Revision">
    <w:name w:val="Revision"/>
    <w:hidden/>
    <w:uiPriority w:val="99"/>
    <w:semiHidden/>
    <w:rsid w:val="00620184"/>
  </w:style>
  <w:style w:type="character" w:customStyle="1" w:styleId="pagecontents">
    <w:name w:val="pagecontents"/>
    <w:basedOn w:val="DefaultParagraphFont"/>
    <w:rsid w:val="00500E70"/>
  </w:style>
  <w:style w:type="paragraph" w:styleId="FootnoteText">
    <w:name w:val="footnote text"/>
    <w:basedOn w:val="Normal"/>
    <w:link w:val="FootnoteTextChar"/>
    <w:uiPriority w:val="99"/>
    <w:unhideWhenUsed/>
    <w:rsid w:val="00EC4B99"/>
  </w:style>
  <w:style w:type="character" w:customStyle="1" w:styleId="FootnoteTextChar">
    <w:name w:val="Footnote Text Char"/>
    <w:basedOn w:val="DefaultParagraphFont"/>
    <w:link w:val="FootnoteText"/>
    <w:uiPriority w:val="99"/>
    <w:rsid w:val="00EC4B99"/>
  </w:style>
  <w:style w:type="character" w:styleId="FootnoteReference">
    <w:name w:val="footnote reference"/>
    <w:basedOn w:val="DefaultParagraphFont"/>
    <w:uiPriority w:val="99"/>
    <w:unhideWhenUsed/>
    <w:rsid w:val="00EC4B99"/>
    <w:rPr>
      <w:vertAlign w:val="superscript"/>
    </w:rPr>
  </w:style>
  <w:style w:type="character" w:styleId="PageNumber">
    <w:name w:val="page number"/>
    <w:basedOn w:val="DefaultParagraphFont"/>
    <w:uiPriority w:val="99"/>
    <w:semiHidden/>
    <w:unhideWhenUsed/>
    <w:rsid w:val="006A0C69"/>
  </w:style>
  <w:style w:type="character" w:customStyle="1" w:styleId="apple-converted-space">
    <w:name w:val="apple-converted-space"/>
    <w:basedOn w:val="DefaultParagraphFont"/>
    <w:rsid w:val="00D40B8F"/>
  </w:style>
  <w:style w:type="character" w:customStyle="1" w:styleId="color2">
    <w:name w:val="color_2"/>
    <w:basedOn w:val="DefaultParagraphFont"/>
    <w:rsid w:val="00760626"/>
  </w:style>
  <w:style w:type="character" w:styleId="Hyperlink">
    <w:name w:val="Hyperlink"/>
    <w:basedOn w:val="DefaultParagraphFont"/>
    <w:uiPriority w:val="99"/>
    <w:unhideWhenUsed/>
    <w:rsid w:val="008129B3"/>
    <w:rPr>
      <w:color w:val="0000FF" w:themeColor="hyperlink"/>
      <w:u w:val="single"/>
    </w:rPr>
  </w:style>
  <w:style w:type="character" w:styleId="FollowedHyperlink">
    <w:name w:val="FollowedHyperlink"/>
    <w:basedOn w:val="DefaultParagraphFont"/>
    <w:uiPriority w:val="99"/>
    <w:semiHidden/>
    <w:unhideWhenUsed/>
    <w:rsid w:val="008129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4312">
      <w:bodyDiv w:val="1"/>
      <w:marLeft w:val="0"/>
      <w:marRight w:val="0"/>
      <w:marTop w:val="0"/>
      <w:marBottom w:val="0"/>
      <w:divBdr>
        <w:top w:val="none" w:sz="0" w:space="0" w:color="auto"/>
        <w:left w:val="none" w:sz="0" w:space="0" w:color="auto"/>
        <w:bottom w:val="none" w:sz="0" w:space="0" w:color="auto"/>
        <w:right w:val="none" w:sz="0" w:space="0" w:color="auto"/>
      </w:divBdr>
    </w:div>
    <w:div w:id="61761937">
      <w:bodyDiv w:val="1"/>
      <w:marLeft w:val="0"/>
      <w:marRight w:val="0"/>
      <w:marTop w:val="0"/>
      <w:marBottom w:val="0"/>
      <w:divBdr>
        <w:top w:val="none" w:sz="0" w:space="0" w:color="auto"/>
        <w:left w:val="none" w:sz="0" w:space="0" w:color="auto"/>
        <w:bottom w:val="none" w:sz="0" w:space="0" w:color="auto"/>
        <w:right w:val="none" w:sz="0" w:space="0" w:color="auto"/>
      </w:divBdr>
    </w:div>
    <w:div w:id="66269912">
      <w:bodyDiv w:val="1"/>
      <w:marLeft w:val="0"/>
      <w:marRight w:val="0"/>
      <w:marTop w:val="0"/>
      <w:marBottom w:val="0"/>
      <w:divBdr>
        <w:top w:val="none" w:sz="0" w:space="0" w:color="auto"/>
        <w:left w:val="none" w:sz="0" w:space="0" w:color="auto"/>
        <w:bottom w:val="none" w:sz="0" w:space="0" w:color="auto"/>
        <w:right w:val="none" w:sz="0" w:space="0" w:color="auto"/>
      </w:divBdr>
    </w:div>
    <w:div w:id="77218400">
      <w:bodyDiv w:val="1"/>
      <w:marLeft w:val="0"/>
      <w:marRight w:val="0"/>
      <w:marTop w:val="0"/>
      <w:marBottom w:val="0"/>
      <w:divBdr>
        <w:top w:val="none" w:sz="0" w:space="0" w:color="auto"/>
        <w:left w:val="none" w:sz="0" w:space="0" w:color="auto"/>
        <w:bottom w:val="none" w:sz="0" w:space="0" w:color="auto"/>
        <w:right w:val="none" w:sz="0" w:space="0" w:color="auto"/>
      </w:divBdr>
    </w:div>
    <w:div w:id="96754690">
      <w:bodyDiv w:val="1"/>
      <w:marLeft w:val="0"/>
      <w:marRight w:val="0"/>
      <w:marTop w:val="0"/>
      <w:marBottom w:val="0"/>
      <w:divBdr>
        <w:top w:val="none" w:sz="0" w:space="0" w:color="auto"/>
        <w:left w:val="none" w:sz="0" w:space="0" w:color="auto"/>
        <w:bottom w:val="none" w:sz="0" w:space="0" w:color="auto"/>
        <w:right w:val="none" w:sz="0" w:space="0" w:color="auto"/>
      </w:divBdr>
      <w:divsChild>
        <w:div w:id="1715152831">
          <w:marLeft w:val="0"/>
          <w:marRight w:val="0"/>
          <w:marTop w:val="0"/>
          <w:marBottom w:val="0"/>
          <w:divBdr>
            <w:top w:val="none" w:sz="0" w:space="0" w:color="auto"/>
            <w:left w:val="none" w:sz="0" w:space="0" w:color="auto"/>
            <w:bottom w:val="none" w:sz="0" w:space="0" w:color="auto"/>
            <w:right w:val="none" w:sz="0" w:space="0" w:color="auto"/>
          </w:divBdr>
        </w:div>
      </w:divsChild>
    </w:div>
    <w:div w:id="156726893">
      <w:bodyDiv w:val="1"/>
      <w:marLeft w:val="0"/>
      <w:marRight w:val="0"/>
      <w:marTop w:val="0"/>
      <w:marBottom w:val="0"/>
      <w:divBdr>
        <w:top w:val="none" w:sz="0" w:space="0" w:color="auto"/>
        <w:left w:val="none" w:sz="0" w:space="0" w:color="auto"/>
        <w:bottom w:val="none" w:sz="0" w:space="0" w:color="auto"/>
        <w:right w:val="none" w:sz="0" w:space="0" w:color="auto"/>
      </w:divBdr>
    </w:div>
    <w:div w:id="188107464">
      <w:bodyDiv w:val="1"/>
      <w:marLeft w:val="0"/>
      <w:marRight w:val="0"/>
      <w:marTop w:val="0"/>
      <w:marBottom w:val="0"/>
      <w:divBdr>
        <w:top w:val="none" w:sz="0" w:space="0" w:color="auto"/>
        <w:left w:val="none" w:sz="0" w:space="0" w:color="auto"/>
        <w:bottom w:val="none" w:sz="0" w:space="0" w:color="auto"/>
        <w:right w:val="none" w:sz="0" w:space="0" w:color="auto"/>
      </w:divBdr>
    </w:div>
    <w:div w:id="310839327">
      <w:bodyDiv w:val="1"/>
      <w:marLeft w:val="0"/>
      <w:marRight w:val="0"/>
      <w:marTop w:val="0"/>
      <w:marBottom w:val="0"/>
      <w:divBdr>
        <w:top w:val="none" w:sz="0" w:space="0" w:color="auto"/>
        <w:left w:val="none" w:sz="0" w:space="0" w:color="auto"/>
        <w:bottom w:val="none" w:sz="0" w:space="0" w:color="auto"/>
        <w:right w:val="none" w:sz="0" w:space="0" w:color="auto"/>
      </w:divBdr>
    </w:div>
    <w:div w:id="386496844">
      <w:bodyDiv w:val="1"/>
      <w:marLeft w:val="0"/>
      <w:marRight w:val="0"/>
      <w:marTop w:val="0"/>
      <w:marBottom w:val="0"/>
      <w:divBdr>
        <w:top w:val="none" w:sz="0" w:space="0" w:color="auto"/>
        <w:left w:val="none" w:sz="0" w:space="0" w:color="auto"/>
        <w:bottom w:val="none" w:sz="0" w:space="0" w:color="auto"/>
        <w:right w:val="none" w:sz="0" w:space="0" w:color="auto"/>
      </w:divBdr>
      <w:divsChild>
        <w:div w:id="1075206010">
          <w:marLeft w:val="0"/>
          <w:marRight w:val="0"/>
          <w:marTop w:val="0"/>
          <w:marBottom w:val="0"/>
          <w:divBdr>
            <w:top w:val="none" w:sz="0" w:space="0" w:color="auto"/>
            <w:left w:val="none" w:sz="0" w:space="0" w:color="auto"/>
            <w:bottom w:val="none" w:sz="0" w:space="0" w:color="auto"/>
            <w:right w:val="none" w:sz="0" w:space="0" w:color="auto"/>
          </w:divBdr>
        </w:div>
      </w:divsChild>
    </w:div>
    <w:div w:id="442188761">
      <w:bodyDiv w:val="1"/>
      <w:marLeft w:val="0"/>
      <w:marRight w:val="0"/>
      <w:marTop w:val="0"/>
      <w:marBottom w:val="0"/>
      <w:divBdr>
        <w:top w:val="none" w:sz="0" w:space="0" w:color="auto"/>
        <w:left w:val="none" w:sz="0" w:space="0" w:color="auto"/>
        <w:bottom w:val="none" w:sz="0" w:space="0" w:color="auto"/>
        <w:right w:val="none" w:sz="0" w:space="0" w:color="auto"/>
      </w:divBdr>
    </w:div>
    <w:div w:id="495727154">
      <w:bodyDiv w:val="1"/>
      <w:marLeft w:val="0"/>
      <w:marRight w:val="0"/>
      <w:marTop w:val="0"/>
      <w:marBottom w:val="0"/>
      <w:divBdr>
        <w:top w:val="none" w:sz="0" w:space="0" w:color="auto"/>
        <w:left w:val="none" w:sz="0" w:space="0" w:color="auto"/>
        <w:bottom w:val="none" w:sz="0" w:space="0" w:color="auto"/>
        <w:right w:val="none" w:sz="0" w:space="0" w:color="auto"/>
      </w:divBdr>
    </w:div>
    <w:div w:id="497616226">
      <w:bodyDiv w:val="1"/>
      <w:marLeft w:val="0"/>
      <w:marRight w:val="0"/>
      <w:marTop w:val="0"/>
      <w:marBottom w:val="0"/>
      <w:divBdr>
        <w:top w:val="none" w:sz="0" w:space="0" w:color="auto"/>
        <w:left w:val="none" w:sz="0" w:space="0" w:color="auto"/>
        <w:bottom w:val="none" w:sz="0" w:space="0" w:color="auto"/>
        <w:right w:val="none" w:sz="0" w:space="0" w:color="auto"/>
      </w:divBdr>
    </w:div>
    <w:div w:id="520899750">
      <w:bodyDiv w:val="1"/>
      <w:marLeft w:val="0"/>
      <w:marRight w:val="0"/>
      <w:marTop w:val="0"/>
      <w:marBottom w:val="0"/>
      <w:divBdr>
        <w:top w:val="none" w:sz="0" w:space="0" w:color="auto"/>
        <w:left w:val="none" w:sz="0" w:space="0" w:color="auto"/>
        <w:bottom w:val="none" w:sz="0" w:space="0" w:color="auto"/>
        <w:right w:val="none" w:sz="0" w:space="0" w:color="auto"/>
      </w:divBdr>
    </w:div>
    <w:div w:id="545265567">
      <w:bodyDiv w:val="1"/>
      <w:marLeft w:val="0"/>
      <w:marRight w:val="0"/>
      <w:marTop w:val="0"/>
      <w:marBottom w:val="0"/>
      <w:divBdr>
        <w:top w:val="none" w:sz="0" w:space="0" w:color="auto"/>
        <w:left w:val="none" w:sz="0" w:space="0" w:color="auto"/>
        <w:bottom w:val="none" w:sz="0" w:space="0" w:color="auto"/>
        <w:right w:val="none" w:sz="0" w:space="0" w:color="auto"/>
      </w:divBdr>
      <w:divsChild>
        <w:div w:id="1359696847">
          <w:marLeft w:val="0"/>
          <w:marRight w:val="0"/>
          <w:marTop w:val="0"/>
          <w:marBottom w:val="0"/>
          <w:divBdr>
            <w:top w:val="none" w:sz="0" w:space="0" w:color="auto"/>
            <w:left w:val="none" w:sz="0" w:space="0" w:color="auto"/>
            <w:bottom w:val="none" w:sz="0" w:space="0" w:color="auto"/>
            <w:right w:val="none" w:sz="0" w:space="0" w:color="auto"/>
          </w:divBdr>
        </w:div>
      </w:divsChild>
    </w:div>
    <w:div w:id="605619612">
      <w:bodyDiv w:val="1"/>
      <w:marLeft w:val="0"/>
      <w:marRight w:val="0"/>
      <w:marTop w:val="0"/>
      <w:marBottom w:val="0"/>
      <w:divBdr>
        <w:top w:val="none" w:sz="0" w:space="0" w:color="auto"/>
        <w:left w:val="none" w:sz="0" w:space="0" w:color="auto"/>
        <w:bottom w:val="none" w:sz="0" w:space="0" w:color="auto"/>
        <w:right w:val="none" w:sz="0" w:space="0" w:color="auto"/>
      </w:divBdr>
    </w:div>
    <w:div w:id="673993355">
      <w:bodyDiv w:val="1"/>
      <w:marLeft w:val="0"/>
      <w:marRight w:val="0"/>
      <w:marTop w:val="0"/>
      <w:marBottom w:val="0"/>
      <w:divBdr>
        <w:top w:val="none" w:sz="0" w:space="0" w:color="auto"/>
        <w:left w:val="none" w:sz="0" w:space="0" w:color="auto"/>
        <w:bottom w:val="none" w:sz="0" w:space="0" w:color="auto"/>
        <w:right w:val="none" w:sz="0" w:space="0" w:color="auto"/>
      </w:divBdr>
    </w:div>
    <w:div w:id="744645651">
      <w:bodyDiv w:val="1"/>
      <w:marLeft w:val="0"/>
      <w:marRight w:val="0"/>
      <w:marTop w:val="0"/>
      <w:marBottom w:val="0"/>
      <w:divBdr>
        <w:top w:val="none" w:sz="0" w:space="0" w:color="auto"/>
        <w:left w:val="none" w:sz="0" w:space="0" w:color="auto"/>
        <w:bottom w:val="none" w:sz="0" w:space="0" w:color="auto"/>
        <w:right w:val="none" w:sz="0" w:space="0" w:color="auto"/>
      </w:divBdr>
    </w:div>
    <w:div w:id="754480310">
      <w:bodyDiv w:val="1"/>
      <w:marLeft w:val="0"/>
      <w:marRight w:val="0"/>
      <w:marTop w:val="0"/>
      <w:marBottom w:val="0"/>
      <w:divBdr>
        <w:top w:val="none" w:sz="0" w:space="0" w:color="auto"/>
        <w:left w:val="none" w:sz="0" w:space="0" w:color="auto"/>
        <w:bottom w:val="none" w:sz="0" w:space="0" w:color="auto"/>
        <w:right w:val="none" w:sz="0" w:space="0" w:color="auto"/>
      </w:divBdr>
    </w:div>
    <w:div w:id="783813267">
      <w:bodyDiv w:val="1"/>
      <w:marLeft w:val="0"/>
      <w:marRight w:val="0"/>
      <w:marTop w:val="0"/>
      <w:marBottom w:val="0"/>
      <w:divBdr>
        <w:top w:val="none" w:sz="0" w:space="0" w:color="auto"/>
        <w:left w:val="none" w:sz="0" w:space="0" w:color="auto"/>
        <w:bottom w:val="none" w:sz="0" w:space="0" w:color="auto"/>
        <w:right w:val="none" w:sz="0" w:space="0" w:color="auto"/>
      </w:divBdr>
    </w:div>
    <w:div w:id="888146343">
      <w:bodyDiv w:val="1"/>
      <w:marLeft w:val="0"/>
      <w:marRight w:val="0"/>
      <w:marTop w:val="0"/>
      <w:marBottom w:val="0"/>
      <w:divBdr>
        <w:top w:val="none" w:sz="0" w:space="0" w:color="auto"/>
        <w:left w:val="none" w:sz="0" w:space="0" w:color="auto"/>
        <w:bottom w:val="none" w:sz="0" w:space="0" w:color="auto"/>
        <w:right w:val="none" w:sz="0" w:space="0" w:color="auto"/>
      </w:divBdr>
    </w:div>
    <w:div w:id="888491457">
      <w:bodyDiv w:val="1"/>
      <w:marLeft w:val="0"/>
      <w:marRight w:val="0"/>
      <w:marTop w:val="0"/>
      <w:marBottom w:val="0"/>
      <w:divBdr>
        <w:top w:val="none" w:sz="0" w:space="0" w:color="auto"/>
        <w:left w:val="none" w:sz="0" w:space="0" w:color="auto"/>
        <w:bottom w:val="none" w:sz="0" w:space="0" w:color="auto"/>
        <w:right w:val="none" w:sz="0" w:space="0" w:color="auto"/>
      </w:divBdr>
    </w:div>
    <w:div w:id="897280534">
      <w:bodyDiv w:val="1"/>
      <w:marLeft w:val="0"/>
      <w:marRight w:val="0"/>
      <w:marTop w:val="0"/>
      <w:marBottom w:val="0"/>
      <w:divBdr>
        <w:top w:val="none" w:sz="0" w:space="0" w:color="auto"/>
        <w:left w:val="none" w:sz="0" w:space="0" w:color="auto"/>
        <w:bottom w:val="none" w:sz="0" w:space="0" w:color="auto"/>
        <w:right w:val="none" w:sz="0" w:space="0" w:color="auto"/>
      </w:divBdr>
    </w:div>
    <w:div w:id="903370078">
      <w:bodyDiv w:val="1"/>
      <w:marLeft w:val="0"/>
      <w:marRight w:val="0"/>
      <w:marTop w:val="0"/>
      <w:marBottom w:val="0"/>
      <w:divBdr>
        <w:top w:val="none" w:sz="0" w:space="0" w:color="auto"/>
        <w:left w:val="none" w:sz="0" w:space="0" w:color="auto"/>
        <w:bottom w:val="none" w:sz="0" w:space="0" w:color="auto"/>
        <w:right w:val="none" w:sz="0" w:space="0" w:color="auto"/>
      </w:divBdr>
    </w:div>
    <w:div w:id="925073057">
      <w:bodyDiv w:val="1"/>
      <w:marLeft w:val="0"/>
      <w:marRight w:val="0"/>
      <w:marTop w:val="0"/>
      <w:marBottom w:val="0"/>
      <w:divBdr>
        <w:top w:val="none" w:sz="0" w:space="0" w:color="auto"/>
        <w:left w:val="none" w:sz="0" w:space="0" w:color="auto"/>
        <w:bottom w:val="none" w:sz="0" w:space="0" w:color="auto"/>
        <w:right w:val="none" w:sz="0" w:space="0" w:color="auto"/>
      </w:divBdr>
    </w:div>
    <w:div w:id="938830831">
      <w:bodyDiv w:val="1"/>
      <w:marLeft w:val="0"/>
      <w:marRight w:val="0"/>
      <w:marTop w:val="0"/>
      <w:marBottom w:val="0"/>
      <w:divBdr>
        <w:top w:val="none" w:sz="0" w:space="0" w:color="auto"/>
        <w:left w:val="none" w:sz="0" w:space="0" w:color="auto"/>
        <w:bottom w:val="none" w:sz="0" w:space="0" w:color="auto"/>
        <w:right w:val="none" w:sz="0" w:space="0" w:color="auto"/>
      </w:divBdr>
    </w:div>
    <w:div w:id="983239367">
      <w:bodyDiv w:val="1"/>
      <w:marLeft w:val="0"/>
      <w:marRight w:val="0"/>
      <w:marTop w:val="0"/>
      <w:marBottom w:val="0"/>
      <w:divBdr>
        <w:top w:val="none" w:sz="0" w:space="0" w:color="auto"/>
        <w:left w:val="none" w:sz="0" w:space="0" w:color="auto"/>
        <w:bottom w:val="none" w:sz="0" w:space="0" w:color="auto"/>
        <w:right w:val="none" w:sz="0" w:space="0" w:color="auto"/>
      </w:divBdr>
    </w:div>
    <w:div w:id="998801252">
      <w:bodyDiv w:val="1"/>
      <w:marLeft w:val="0"/>
      <w:marRight w:val="0"/>
      <w:marTop w:val="0"/>
      <w:marBottom w:val="0"/>
      <w:divBdr>
        <w:top w:val="none" w:sz="0" w:space="0" w:color="auto"/>
        <w:left w:val="none" w:sz="0" w:space="0" w:color="auto"/>
        <w:bottom w:val="none" w:sz="0" w:space="0" w:color="auto"/>
        <w:right w:val="none" w:sz="0" w:space="0" w:color="auto"/>
      </w:divBdr>
    </w:div>
    <w:div w:id="1036202212">
      <w:bodyDiv w:val="1"/>
      <w:marLeft w:val="0"/>
      <w:marRight w:val="0"/>
      <w:marTop w:val="0"/>
      <w:marBottom w:val="0"/>
      <w:divBdr>
        <w:top w:val="none" w:sz="0" w:space="0" w:color="auto"/>
        <w:left w:val="none" w:sz="0" w:space="0" w:color="auto"/>
        <w:bottom w:val="none" w:sz="0" w:space="0" w:color="auto"/>
        <w:right w:val="none" w:sz="0" w:space="0" w:color="auto"/>
      </w:divBdr>
    </w:div>
    <w:div w:id="1043477755">
      <w:bodyDiv w:val="1"/>
      <w:marLeft w:val="0"/>
      <w:marRight w:val="0"/>
      <w:marTop w:val="0"/>
      <w:marBottom w:val="0"/>
      <w:divBdr>
        <w:top w:val="none" w:sz="0" w:space="0" w:color="auto"/>
        <w:left w:val="none" w:sz="0" w:space="0" w:color="auto"/>
        <w:bottom w:val="none" w:sz="0" w:space="0" w:color="auto"/>
        <w:right w:val="none" w:sz="0" w:space="0" w:color="auto"/>
      </w:divBdr>
    </w:div>
    <w:div w:id="1156072263">
      <w:bodyDiv w:val="1"/>
      <w:marLeft w:val="0"/>
      <w:marRight w:val="0"/>
      <w:marTop w:val="0"/>
      <w:marBottom w:val="0"/>
      <w:divBdr>
        <w:top w:val="none" w:sz="0" w:space="0" w:color="auto"/>
        <w:left w:val="none" w:sz="0" w:space="0" w:color="auto"/>
        <w:bottom w:val="none" w:sz="0" w:space="0" w:color="auto"/>
        <w:right w:val="none" w:sz="0" w:space="0" w:color="auto"/>
      </w:divBdr>
    </w:div>
    <w:div w:id="1214926247">
      <w:bodyDiv w:val="1"/>
      <w:marLeft w:val="0"/>
      <w:marRight w:val="0"/>
      <w:marTop w:val="0"/>
      <w:marBottom w:val="0"/>
      <w:divBdr>
        <w:top w:val="none" w:sz="0" w:space="0" w:color="auto"/>
        <w:left w:val="none" w:sz="0" w:space="0" w:color="auto"/>
        <w:bottom w:val="none" w:sz="0" w:space="0" w:color="auto"/>
        <w:right w:val="none" w:sz="0" w:space="0" w:color="auto"/>
      </w:divBdr>
    </w:div>
    <w:div w:id="1223442259">
      <w:bodyDiv w:val="1"/>
      <w:marLeft w:val="0"/>
      <w:marRight w:val="0"/>
      <w:marTop w:val="0"/>
      <w:marBottom w:val="0"/>
      <w:divBdr>
        <w:top w:val="none" w:sz="0" w:space="0" w:color="auto"/>
        <w:left w:val="none" w:sz="0" w:space="0" w:color="auto"/>
        <w:bottom w:val="none" w:sz="0" w:space="0" w:color="auto"/>
        <w:right w:val="none" w:sz="0" w:space="0" w:color="auto"/>
      </w:divBdr>
    </w:div>
    <w:div w:id="1264528713">
      <w:bodyDiv w:val="1"/>
      <w:marLeft w:val="0"/>
      <w:marRight w:val="0"/>
      <w:marTop w:val="0"/>
      <w:marBottom w:val="0"/>
      <w:divBdr>
        <w:top w:val="none" w:sz="0" w:space="0" w:color="auto"/>
        <w:left w:val="none" w:sz="0" w:space="0" w:color="auto"/>
        <w:bottom w:val="none" w:sz="0" w:space="0" w:color="auto"/>
        <w:right w:val="none" w:sz="0" w:space="0" w:color="auto"/>
      </w:divBdr>
    </w:div>
    <w:div w:id="1282036187">
      <w:bodyDiv w:val="1"/>
      <w:marLeft w:val="0"/>
      <w:marRight w:val="0"/>
      <w:marTop w:val="0"/>
      <w:marBottom w:val="0"/>
      <w:divBdr>
        <w:top w:val="none" w:sz="0" w:space="0" w:color="auto"/>
        <w:left w:val="none" w:sz="0" w:space="0" w:color="auto"/>
        <w:bottom w:val="none" w:sz="0" w:space="0" w:color="auto"/>
        <w:right w:val="none" w:sz="0" w:space="0" w:color="auto"/>
      </w:divBdr>
    </w:div>
    <w:div w:id="1282151287">
      <w:bodyDiv w:val="1"/>
      <w:marLeft w:val="0"/>
      <w:marRight w:val="0"/>
      <w:marTop w:val="0"/>
      <w:marBottom w:val="0"/>
      <w:divBdr>
        <w:top w:val="none" w:sz="0" w:space="0" w:color="auto"/>
        <w:left w:val="none" w:sz="0" w:space="0" w:color="auto"/>
        <w:bottom w:val="none" w:sz="0" w:space="0" w:color="auto"/>
        <w:right w:val="none" w:sz="0" w:space="0" w:color="auto"/>
      </w:divBdr>
    </w:div>
    <w:div w:id="1338532348">
      <w:bodyDiv w:val="1"/>
      <w:marLeft w:val="0"/>
      <w:marRight w:val="0"/>
      <w:marTop w:val="0"/>
      <w:marBottom w:val="0"/>
      <w:divBdr>
        <w:top w:val="none" w:sz="0" w:space="0" w:color="auto"/>
        <w:left w:val="none" w:sz="0" w:space="0" w:color="auto"/>
        <w:bottom w:val="none" w:sz="0" w:space="0" w:color="auto"/>
        <w:right w:val="none" w:sz="0" w:space="0" w:color="auto"/>
      </w:divBdr>
    </w:div>
    <w:div w:id="1352101433">
      <w:bodyDiv w:val="1"/>
      <w:marLeft w:val="0"/>
      <w:marRight w:val="0"/>
      <w:marTop w:val="0"/>
      <w:marBottom w:val="0"/>
      <w:divBdr>
        <w:top w:val="none" w:sz="0" w:space="0" w:color="auto"/>
        <w:left w:val="none" w:sz="0" w:space="0" w:color="auto"/>
        <w:bottom w:val="none" w:sz="0" w:space="0" w:color="auto"/>
        <w:right w:val="none" w:sz="0" w:space="0" w:color="auto"/>
      </w:divBdr>
    </w:div>
    <w:div w:id="1380125561">
      <w:bodyDiv w:val="1"/>
      <w:marLeft w:val="0"/>
      <w:marRight w:val="0"/>
      <w:marTop w:val="0"/>
      <w:marBottom w:val="0"/>
      <w:divBdr>
        <w:top w:val="none" w:sz="0" w:space="0" w:color="auto"/>
        <w:left w:val="none" w:sz="0" w:space="0" w:color="auto"/>
        <w:bottom w:val="none" w:sz="0" w:space="0" w:color="auto"/>
        <w:right w:val="none" w:sz="0" w:space="0" w:color="auto"/>
      </w:divBdr>
    </w:div>
    <w:div w:id="1382899725">
      <w:bodyDiv w:val="1"/>
      <w:marLeft w:val="0"/>
      <w:marRight w:val="0"/>
      <w:marTop w:val="0"/>
      <w:marBottom w:val="0"/>
      <w:divBdr>
        <w:top w:val="none" w:sz="0" w:space="0" w:color="auto"/>
        <w:left w:val="none" w:sz="0" w:space="0" w:color="auto"/>
        <w:bottom w:val="none" w:sz="0" w:space="0" w:color="auto"/>
        <w:right w:val="none" w:sz="0" w:space="0" w:color="auto"/>
      </w:divBdr>
    </w:div>
    <w:div w:id="1553999023">
      <w:bodyDiv w:val="1"/>
      <w:marLeft w:val="0"/>
      <w:marRight w:val="0"/>
      <w:marTop w:val="0"/>
      <w:marBottom w:val="0"/>
      <w:divBdr>
        <w:top w:val="none" w:sz="0" w:space="0" w:color="auto"/>
        <w:left w:val="none" w:sz="0" w:space="0" w:color="auto"/>
        <w:bottom w:val="none" w:sz="0" w:space="0" w:color="auto"/>
        <w:right w:val="none" w:sz="0" w:space="0" w:color="auto"/>
      </w:divBdr>
    </w:div>
    <w:div w:id="1583098992">
      <w:bodyDiv w:val="1"/>
      <w:marLeft w:val="0"/>
      <w:marRight w:val="0"/>
      <w:marTop w:val="0"/>
      <w:marBottom w:val="0"/>
      <w:divBdr>
        <w:top w:val="none" w:sz="0" w:space="0" w:color="auto"/>
        <w:left w:val="none" w:sz="0" w:space="0" w:color="auto"/>
        <w:bottom w:val="none" w:sz="0" w:space="0" w:color="auto"/>
        <w:right w:val="none" w:sz="0" w:space="0" w:color="auto"/>
      </w:divBdr>
    </w:div>
    <w:div w:id="1591740239">
      <w:bodyDiv w:val="1"/>
      <w:marLeft w:val="0"/>
      <w:marRight w:val="0"/>
      <w:marTop w:val="0"/>
      <w:marBottom w:val="0"/>
      <w:divBdr>
        <w:top w:val="none" w:sz="0" w:space="0" w:color="auto"/>
        <w:left w:val="none" w:sz="0" w:space="0" w:color="auto"/>
        <w:bottom w:val="none" w:sz="0" w:space="0" w:color="auto"/>
        <w:right w:val="none" w:sz="0" w:space="0" w:color="auto"/>
      </w:divBdr>
    </w:div>
    <w:div w:id="1667979282">
      <w:bodyDiv w:val="1"/>
      <w:marLeft w:val="0"/>
      <w:marRight w:val="0"/>
      <w:marTop w:val="0"/>
      <w:marBottom w:val="0"/>
      <w:divBdr>
        <w:top w:val="none" w:sz="0" w:space="0" w:color="auto"/>
        <w:left w:val="none" w:sz="0" w:space="0" w:color="auto"/>
        <w:bottom w:val="none" w:sz="0" w:space="0" w:color="auto"/>
        <w:right w:val="none" w:sz="0" w:space="0" w:color="auto"/>
      </w:divBdr>
    </w:div>
    <w:div w:id="1744524206">
      <w:bodyDiv w:val="1"/>
      <w:marLeft w:val="0"/>
      <w:marRight w:val="0"/>
      <w:marTop w:val="0"/>
      <w:marBottom w:val="0"/>
      <w:divBdr>
        <w:top w:val="none" w:sz="0" w:space="0" w:color="auto"/>
        <w:left w:val="none" w:sz="0" w:space="0" w:color="auto"/>
        <w:bottom w:val="none" w:sz="0" w:space="0" w:color="auto"/>
        <w:right w:val="none" w:sz="0" w:space="0" w:color="auto"/>
      </w:divBdr>
    </w:div>
    <w:div w:id="1785493842">
      <w:bodyDiv w:val="1"/>
      <w:marLeft w:val="0"/>
      <w:marRight w:val="0"/>
      <w:marTop w:val="0"/>
      <w:marBottom w:val="0"/>
      <w:divBdr>
        <w:top w:val="none" w:sz="0" w:space="0" w:color="auto"/>
        <w:left w:val="none" w:sz="0" w:space="0" w:color="auto"/>
        <w:bottom w:val="none" w:sz="0" w:space="0" w:color="auto"/>
        <w:right w:val="none" w:sz="0" w:space="0" w:color="auto"/>
      </w:divBdr>
    </w:div>
    <w:div w:id="1813519048">
      <w:bodyDiv w:val="1"/>
      <w:marLeft w:val="0"/>
      <w:marRight w:val="0"/>
      <w:marTop w:val="0"/>
      <w:marBottom w:val="0"/>
      <w:divBdr>
        <w:top w:val="none" w:sz="0" w:space="0" w:color="auto"/>
        <w:left w:val="none" w:sz="0" w:space="0" w:color="auto"/>
        <w:bottom w:val="none" w:sz="0" w:space="0" w:color="auto"/>
        <w:right w:val="none" w:sz="0" w:space="0" w:color="auto"/>
      </w:divBdr>
    </w:div>
    <w:div w:id="1917518387">
      <w:bodyDiv w:val="1"/>
      <w:marLeft w:val="0"/>
      <w:marRight w:val="0"/>
      <w:marTop w:val="0"/>
      <w:marBottom w:val="0"/>
      <w:divBdr>
        <w:top w:val="none" w:sz="0" w:space="0" w:color="auto"/>
        <w:left w:val="none" w:sz="0" w:space="0" w:color="auto"/>
        <w:bottom w:val="none" w:sz="0" w:space="0" w:color="auto"/>
        <w:right w:val="none" w:sz="0" w:space="0" w:color="auto"/>
      </w:divBdr>
    </w:div>
    <w:div w:id="1944069274">
      <w:bodyDiv w:val="1"/>
      <w:marLeft w:val="0"/>
      <w:marRight w:val="0"/>
      <w:marTop w:val="0"/>
      <w:marBottom w:val="0"/>
      <w:divBdr>
        <w:top w:val="none" w:sz="0" w:space="0" w:color="auto"/>
        <w:left w:val="none" w:sz="0" w:space="0" w:color="auto"/>
        <w:bottom w:val="none" w:sz="0" w:space="0" w:color="auto"/>
        <w:right w:val="none" w:sz="0" w:space="0" w:color="auto"/>
      </w:divBdr>
    </w:div>
    <w:div w:id="1949585182">
      <w:bodyDiv w:val="1"/>
      <w:marLeft w:val="0"/>
      <w:marRight w:val="0"/>
      <w:marTop w:val="0"/>
      <w:marBottom w:val="0"/>
      <w:divBdr>
        <w:top w:val="none" w:sz="0" w:space="0" w:color="auto"/>
        <w:left w:val="none" w:sz="0" w:space="0" w:color="auto"/>
        <w:bottom w:val="none" w:sz="0" w:space="0" w:color="auto"/>
        <w:right w:val="none" w:sz="0" w:space="0" w:color="auto"/>
      </w:divBdr>
    </w:div>
    <w:div w:id="1963996628">
      <w:bodyDiv w:val="1"/>
      <w:marLeft w:val="0"/>
      <w:marRight w:val="0"/>
      <w:marTop w:val="0"/>
      <w:marBottom w:val="0"/>
      <w:divBdr>
        <w:top w:val="none" w:sz="0" w:space="0" w:color="auto"/>
        <w:left w:val="none" w:sz="0" w:space="0" w:color="auto"/>
        <w:bottom w:val="none" w:sz="0" w:space="0" w:color="auto"/>
        <w:right w:val="none" w:sz="0" w:space="0" w:color="auto"/>
      </w:divBdr>
    </w:div>
    <w:div w:id="1964581425">
      <w:bodyDiv w:val="1"/>
      <w:marLeft w:val="0"/>
      <w:marRight w:val="0"/>
      <w:marTop w:val="0"/>
      <w:marBottom w:val="0"/>
      <w:divBdr>
        <w:top w:val="none" w:sz="0" w:space="0" w:color="auto"/>
        <w:left w:val="none" w:sz="0" w:space="0" w:color="auto"/>
        <w:bottom w:val="none" w:sz="0" w:space="0" w:color="auto"/>
        <w:right w:val="none" w:sz="0" w:space="0" w:color="auto"/>
      </w:divBdr>
    </w:div>
    <w:div w:id="1995599804">
      <w:bodyDiv w:val="1"/>
      <w:marLeft w:val="0"/>
      <w:marRight w:val="0"/>
      <w:marTop w:val="0"/>
      <w:marBottom w:val="0"/>
      <w:divBdr>
        <w:top w:val="none" w:sz="0" w:space="0" w:color="auto"/>
        <w:left w:val="none" w:sz="0" w:space="0" w:color="auto"/>
        <w:bottom w:val="none" w:sz="0" w:space="0" w:color="auto"/>
        <w:right w:val="none" w:sz="0" w:space="0" w:color="auto"/>
      </w:divBdr>
    </w:div>
    <w:div w:id="2057266661">
      <w:bodyDiv w:val="1"/>
      <w:marLeft w:val="0"/>
      <w:marRight w:val="0"/>
      <w:marTop w:val="0"/>
      <w:marBottom w:val="0"/>
      <w:divBdr>
        <w:top w:val="none" w:sz="0" w:space="0" w:color="auto"/>
        <w:left w:val="none" w:sz="0" w:space="0" w:color="auto"/>
        <w:bottom w:val="none" w:sz="0" w:space="0" w:color="auto"/>
        <w:right w:val="none" w:sz="0" w:space="0" w:color="auto"/>
      </w:divBdr>
    </w:div>
    <w:div w:id="207272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pn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6F178F-257E-9648-9C14-942B59C6B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35</Pages>
  <Words>12915</Words>
  <Characters>73622</Characters>
  <Application>Microsoft Macintosh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86365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 Long</dc:creator>
  <cp:keywords/>
  <dc:description/>
  <cp:lastModifiedBy>Long, Bria Lorelle</cp:lastModifiedBy>
  <cp:revision>1</cp:revision>
  <cp:lastPrinted>2017-04-28T23:05:00Z</cp:lastPrinted>
  <dcterms:created xsi:type="dcterms:W3CDTF">2017-12-19T00:06:00Z</dcterms:created>
  <dcterms:modified xsi:type="dcterms:W3CDTF">2018-02-08T21:18:00Z</dcterms:modified>
</cp:coreProperties>
</file>